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37D3A29" w14:textId="7A32972D" w:rsidR="00F14143" w:rsidRPr="007F4E1B" w:rsidRDefault="006222EB" w:rsidP="007F4E1B">
      <w:pPr>
        <w:jc w:val="center"/>
        <w:rPr>
          <w:rFonts w:ascii="Arial" w:hAnsi="Arial" w:cs="Arial"/>
          <w:b/>
        </w:rPr>
      </w:pPr>
      <w:bookmarkStart w:id="0" w:name="_GoBack"/>
      <w:r>
        <w:rPr>
          <w:rFonts w:ascii="Arial" w:hAnsi="Arial" w:cs="Arial"/>
          <w:b/>
        </w:rPr>
        <w:t>EARLY DETECTION OF AGGRESSIVE CANCER USING LONGITUDINAL BIOMARKER MEASUREMENTS</w:t>
      </w:r>
    </w:p>
    <w:p w14:paraId="5F08F50F" w14:textId="77777777" w:rsidR="00321D35" w:rsidRDefault="00321D35">
      <w:pPr>
        <w:rPr>
          <w:rFonts w:asciiTheme="majorEastAsia" w:hAnsiTheme="majorEastAsia" w:cstheme="majorEastAsia"/>
        </w:rPr>
      </w:pPr>
    </w:p>
    <w:p w14:paraId="384C5FD7" w14:textId="096DFD1B" w:rsidR="00321D35" w:rsidRDefault="00884769">
      <w:pPr>
        <w:rPr>
          <w:rFonts w:ascii="Arial" w:hAnsi="Arial" w:cs="Arial"/>
          <w:vertAlign w:val="superscript"/>
        </w:rPr>
      </w:pPr>
      <w:r>
        <w:rPr>
          <w:rFonts w:ascii="Arial" w:hAnsi="Arial" w:cs="Arial"/>
        </w:rPr>
        <w:t>Maggie Wang</w:t>
      </w:r>
      <w:r w:rsidR="007F4E1B">
        <w:rPr>
          <w:rFonts w:ascii="Arial" w:hAnsi="Arial" w:cs="Arial"/>
          <w:vertAlign w:val="superscript"/>
        </w:rPr>
        <w:t>1</w:t>
      </w:r>
      <w:r>
        <w:rPr>
          <w:rFonts w:ascii="Arial" w:hAnsi="Arial" w:cs="Arial"/>
        </w:rPr>
        <w:t>, Sharon S. Hori</w:t>
      </w:r>
      <w:r w:rsidR="007F4E1B">
        <w:rPr>
          <w:rFonts w:ascii="Arial" w:hAnsi="Arial" w:cs="Arial"/>
          <w:vertAlign w:val="superscript"/>
        </w:rPr>
        <w:t>2</w:t>
      </w:r>
      <w:proofErr w:type="gramStart"/>
      <w:r w:rsidR="007F4E1B">
        <w:rPr>
          <w:rFonts w:ascii="Arial" w:hAnsi="Arial" w:cs="Arial"/>
          <w:vertAlign w:val="superscript"/>
        </w:rPr>
        <w:t>,3,4</w:t>
      </w:r>
      <w:proofErr w:type="gramEnd"/>
    </w:p>
    <w:p w14:paraId="58BD901B" w14:textId="77777777" w:rsidR="007F4E1B" w:rsidRDefault="007F4E1B">
      <w:pPr>
        <w:rPr>
          <w:rFonts w:ascii="Arial" w:hAnsi="Arial" w:cs="Arial"/>
          <w:vertAlign w:val="superscript"/>
        </w:rPr>
      </w:pPr>
    </w:p>
    <w:p w14:paraId="44C65266" w14:textId="77777777" w:rsidR="007F4E1B" w:rsidRPr="007F4E1B" w:rsidRDefault="007F4E1B" w:rsidP="007F4E1B">
      <w:pPr>
        <w:rPr>
          <w:rFonts w:ascii="Arial" w:hAnsi="Arial" w:cs="Arial"/>
          <w:sz w:val="22"/>
        </w:rPr>
      </w:pPr>
      <w:r w:rsidRPr="007F4E1B">
        <w:rPr>
          <w:rFonts w:ascii="Arial" w:hAnsi="Arial" w:cs="Arial"/>
          <w:sz w:val="22"/>
          <w:vertAlign w:val="superscript"/>
        </w:rPr>
        <w:t>1</w:t>
      </w:r>
      <w:r w:rsidRPr="007F4E1B">
        <w:rPr>
          <w:rFonts w:ascii="Arial" w:hAnsi="Arial" w:cs="Arial"/>
          <w:sz w:val="22"/>
        </w:rPr>
        <w:t xml:space="preserve">Biomedical Engineering and Computer Science, Johns Hopkins University, Baltimore MD </w:t>
      </w:r>
    </w:p>
    <w:p w14:paraId="0753DA64" w14:textId="77777777" w:rsidR="007F4E1B" w:rsidRPr="007F4E1B" w:rsidRDefault="007F4E1B" w:rsidP="007F4E1B">
      <w:pPr>
        <w:rPr>
          <w:rFonts w:ascii="Arial" w:hAnsi="Arial" w:cs="Arial"/>
          <w:sz w:val="22"/>
        </w:rPr>
      </w:pPr>
      <w:r w:rsidRPr="007F4E1B">
        <w:rPr>
          <w:rFonts w:ascii="Arial" w:hAnsi="Arial" w:cs="Arial"/>
          <w:sz w:val="22"/>
          <w:vertAlign w:val="superscript"/>
        </w:rPr>
        <w:t>2</w:t>
      </w:r>
      <w:r w:rsidRPr="007F4E1B">
        <w:rPr>
          <w:rFonts w:ascii="Arial" w:hAnsi="Arial" w:cs="Arial"/>
          <w:sz w:val="22"/>
        </w:rPr>
        <w:t xml:space="preserve">Radiology, Stanford University School of Medicine, Stanford CA </w:t>
      </w:r>
    </w:p>
    <w:p w14:paraId="36EDDECF" w14:textId="77777777" w:rsidR="007F4E1B" w:rsidRPr="007F4E1B" w:rsidRDefault="007F4E1B" w:rsidP="007F4E1B">
      <w:pPr>
        <w:rPr>
          <w:rFonts w:ascii="Arial" w:hAnsi="Arial" w:cs="Arial"/>
          <w:sz w:val="22"/>
        </w:rPr>
      </w:pPr>
      <w:r w:rsidRPr="007F4E1B">
        <w:rPr>
          <w:rFonts w:ascii="Arial" w:hAnsi="Arial" w:cs="Arial"/>
          <w:sz w:val="22"/>
          <w:vertAlign w:val="superscript"/>
        </w:rPr>
        <w:t>3</w:t>
      </w:r>
      <w:r w:rsidRPr="007F4E1B">
        <w:rPr>
          <w:rFonts w:ascii="Arial" w:hAnsi="Arial" w:cs="Arial"/>
          <w:sz w:val="22"/>
        </w:rPr>
        <w:t xml:space="preserve">Canary Center at Stanford, Stanford University School of Medicine, Stanford CA </w:t>
      </w:r>
    </w:p>
    <w:p w14:paraId="5E8972AE" w14:textId="77777777" w:rsidR="007F4E1B" w:rsidRPr="007F4E1B" w:rsidRDefault="007F4E1B" w:rsidP="007F4E1B">
      <w:pPr>
        <w:rPr>
          <w:rFonts w:ascii="Arial" w:hAnsi="Arial" w:cs="Arial"/>
          <w:sz w:val="22"/>
        </w:rPr>
      </w:pPr>
      <w:r w:rsidRPr="007F4E1B">
        <w:rPr>
          <w:rFonts w:ascii="Arial" w:hAnsi="Arial" w:cs="Arial"/>
          <w:sz w:val="22"/>
          <w:vertAlign w:val="superscript"/>
        </w:rPr>
        <w:t>4</w:t>
      </w:r>
      <w:r w:rsidRPr="007F4E1B">
        <w:rPr>
          <w:rFonts w:ascii="Arial" w:hAnsi="Arial" w:cs="Arial"/>
          <w:sz w:val="22"/>
        </w:rPr>
        <w:t xml:space="preserve">Molecular Imaging Program at Stanford (MIPS), Stanford CA </w:t>
      </w:r>
    </w:p>
    <w:p w14:paraId="4122919E" w14:textId="77777777" w:rsidR="007F4E1B" w:rsidRDefault="007F4E1B">
      <w:pPr>
        <w:rPr>
          <w:rFonts w:ascii="Arial" w:hAnsi="Arial" w:cs="Arial"/>
          <w:vertAlign w:val="superscript"/>
        </w:rPr>
      </w:pPr>
    </w:p>
    <w:p w14:paraId="7B4E3B7D" w14:textId="22A0D513" w:rsidR="007F4E1B" w:rsidRPr="006222EB" w:rsidRDefault="006222EB">
      <w:pPr>
        <w:rPr>
          <w:rFonts w:ascii="Arial" w:hAnsi="Arial" w:cs="Arial"/>
          <w:b/>
        </w:rPr>
      </w:pPr>
      <w:r w:rsidRPr="006222EB">
        <w:rPr>
          <w:rFonts w:ascii="Arial" w:hAnsi="Arial" w:cs="Arial"/>
          <w:b/>
        </w:rPr>
        <w:t>INTRODUCTION</w:t>
      </w:r>
    </w:p>
    <w:p w14:paraId="01475980" w14:textId="7595E7DC" w:rsidR="00C45A7A" w:rsidRDefault="00914AD6" w:rsidP="00914AD6">
      <w:pPr>
        <w:rPr>
          <w:rFonts w:ascii="Arial" w:hAnsi="Arial" w:cs="Arial"/>
        </w:rPr>
      </w:pPr>
      <w:r>
        <w:rPr>
          <w:rFonts w:ascii="Arial" w:hAnsi="Arial" w:cs="Arial"/>
        </w:rPr>
        <w:t xml:space="preserve">In cancer diagnosis, timing is of the essence. As the cancer progresses, tumors </w:t>
      </w:r>
      <w:r w:rsidR="006475C2">
        <w:rPr>
          <w:rFonts w:ascii="Arial" w:hAnsi="Arial" w:cs="Arial"/>
        </w:rPr>
        <w:t xml:space="preserve">cancer cells </w:t>
      </w:r>
      <w:r>
        <w:rPr>
          <w:rFonts w:ascii="Arial" w:hAnsi="Arial" w:cs="Arial"/>
        </w:rPr>
        <w:t xml:space="preserve">become increasingly heterogeneous and may metastasize to other portions of the body, rendering effective treatment more difficult. Tumor cells release biomarkers </w:t>
      </w:r>
      <w:r w:rsidR="00754F68">
        <w:rPr>
          <w:rFonts w:ascii="Arial" w:hAnsi="Arial" w:cs="Arial"/>
        </w:rPr>
        <w:t xml:space="preserve">such as nucleic acids and proteins </w:t>
      </w:r>
      <w:r w:rsidR="00754F68" w:rsidRPr="00951FAD">
        <w:rPr>
          <w:rFonts w:ascii="Arial" w:hAnsi="Arial" w:cs="Arial"/>
          <w:highlight w:val="darkGreen"/>
        </w:rPr>
        <w:t>[1]</w:t>
      </w:r>
      <w:r w:rsidR="00754F68">
        <w:rPr>
          <w:rFonts w:ascii="Arial" w:hAnsi="Arial" w:cs="Arial"/>
        </w:rPr>
        <w:t xml:space="preserve"> </w:t>
      </w:r>
      <w:r>
        <w:rPr>
          <w:rFonts w:ascii="Arial" w:hAnsi="Arial" w:cs="Arial"/>
        </w:rPr>
        <w:t>into the blood</w:t>
      </w:r>
      <w:r w:rsidR="006475C2">
        <w:rPr>
          <w:rFonts w:ascii="Arial" w:hAnsi="Arial" w:cs="Arial"/>
        </w:rPr>
        <w:t>.</w:t>
      </w:r>
      <w:r w:rsidR="00754F68">
        <w:rPr>
          <w:rFonts w:ascii="Arial" w:hAnsi="Arial" w:cs="Arial"/>
        </w:rPr>
        <w:t xml:space="preserve"> </w:t>
      </w:r>
      <w:r w:rsidR="006475C2">
        <w:rPr>
          <w:rFonts w:ascii="Arial" w:hAnsi="Arial" w:cs="Arial"/>
        </w:rPr>
        <w:t>I</w:t>
      </w:r>
      <w:r>
        <w:rPr>
          <w:rFonts w:ascii="Arial" w:hAnsi="Arial" w:cs="Arial"/>
        </w:rPr>
        <w:t xml:space="preserve">t is possible to detect cancer earlier by analyzing the cancer biomarker levels in a blood sample. </w:t>
      </w:r>
      <w:r w:rsidR="006475C2">
        <w:rPr>
          <w:rFonts w:ascii="Arial" w:hAnsi="Arial" w:cs="Arial"/>
        </w:rPr>
        <w:t xml:space="preserve">Most clinical </w:t>
      </w:r>
      <w:r w:rsidR="00754F68">
        <w:rPr>
          <w:rFonts w:ascii="Arial" w:hAnsi="Arial" w:cs="Arial"/>
        </w:rPr>
        <w:t xml:space="preserve">biomarkers </w:t>
      </w:r>
      <w:r w:rsidR="006475C2">
        <w:rPr>
          <w:rFonts w:ascii="Arial" w:hAnsi="Arial" w:cs="Arial"/>
        </w:rPr>
        <w:t>are</w:t>
      </w:r>
      <w:r w:rsidR="00754F68">
        <w:rPr>
          <w:rFonts w:ascii="Arial" w:hAnsi="Arial" w:cs="Arial"/>
        </w:rPr>
        <w:t xml:space="preserve"> released by both tumor cells and by healthy cells. For a given one of these biomarkers, patients who are cancer-free will have some healthy baseline biomarker level in their blood. If the patient proceeds to develop cancer, this biomarker le</w:t>
      </w:r>
      <w:r w:rsidR="00EB2761">
        <w:rPr>
          <w:rFonts w:ascii="Arial" w:hAnsi="Arial" w:cs="Arial"/>
        </w:rPr>
        <w:t xml:space="preserve">vel </w:t>
      </w:r>
      <w:r w:rsidR="00754F68">
        <w:rPr>
          <w:rFonts w:ascii="Arial" w:hAnsi="Arial" w:cs="Arial"/>
        </w:rPr>
        <w:t>increase</w:t>
      </w:r>
      <w:r w:rsidR="00EB2761">
        <w:rPr>
          <w:rFonts w:ascii="Arial" w:hAnsi="Arial" w:cs="Arial"/>
        </w:rPr>
        <w:t>s</w:t>
      </w:r>
      <w:r w:rsidR="00754F68">
        <w:rPr>
          <w:rFonts w:ascii="Arial" w:hAnsi="Arial" w:cs="Arial"/>
        </w:rPr>
        <w:t xml:space="preserve"> from </w:t>
      </w:r>
      <w:r w:rsidR="00B023CC">
        <w:rPr>
          <w:rFonts w:ascii="Arial" w:hAnsi="Arial" w:cs="Arial"/>
        </w:rPr>
        <w:t xml:space="preserve">the patient’s healthy </w:t>
      </w:r>
      <w:r w:rsidR="00754F68">
        <w:rPr>
          <w:rFonts w:ascii="Arial" w:hAnsi="Arial" w:cs="Arial"/>
        </w:rPr>
        <w:t xml:space="preserve">baseline at a rate proportional to tumor growth </w:t>
      </w:r>
      <w:r w:rsidR="00754F68" w:rsidRPr="00951FAD">
        <w:rPr>
          <w:rFonts w:ascii="Arial" w:hAnsi="Arial" w:cs="Arial"/>
          <w:highlight w:val="darkGreen"/>
        </w:rPr>
        <w:t>[2-3]</w:t>
      </w:r>
      <w:r w:rsidR="00754F68">
        <w:rPr>
          <w:rFonts w:ascii="Arial" w:hAnsi="Arial" w:cs="Arial"/>
        </w:rPr>
        <w:t xml:space="preserve">. To accurately classify a patient’s cancer status, we must distinguish between </w:t>
      </w:r>
      <w:r w:rsidR="00B023CC">
        <w:rPr>
          <w:rFonts w:ascii="Arial" w:hAnsi="Arial" w:cs="Arial"/>
        </w:rPr>
        <w:t>a healthy baseline biomarker level and an abnormally high biomarker level indicative of cancer. O</w:t>
      </w:r>
      <w:r>
        <w:rPr>
          <w:rFonts w:ascii="Arial" w:hAnsi="Arial" w:cs="Arial"/>
        </w:rPr>
        <w:t xml:space="preserve">ne of the most widely used cancer biomarkers for patient screening is </w:t>
      </w:r>
      <w:r w:rsidR="00B023CC">
        <w:rPr>
          <w:rFonts w:ascii="Arial" w:hAnsi="Arial" w:cs="Arial"/>
        </w:rPr>
        <w:t xml:space="preserve">prostate-specific antigen (PSA), and the current clinical standard for determining cancer status using PSA is by comparing a patient’s PSA level to a threshold value of 4 ng/mL </w:t>
      </w:r>
      <w:r w:rsidR="00B023CC" w:rsidRPr="00951FAD">
        <w:rPr>
          <w:rFonts w:ascii="Arial" w:hAnsi="Arial" w:cs="Arial"/>
          <w:highlight w:val="darkGreen"/>
        </w:rPr>
        <w:t>[4]</w:t>
      </w:r>
      <w:r w:rsidR="00B023CC">
        <w:rPr>
          <w:rFonts w:ascii="Arial" w:hAnsi="Arial" w:cs="Arial"/>
        </w:rPr>
        <w:t xml:space="preserve">. </w:t>
      </w:r>
      <w:r w:rsidR="00C45A7A">
        <w:rPr>
          <w:rFonts w:ascii="Arial" w:hAnsi="Arial" w:cs="Arial"/>
        </w:rPr>
        <w:t xml:space="preserve">This threshold value is assumed to be the average healthy level across all patients. </w:t>
      </w:r>
      <w:r w:rsidR="00B023CC">
        <w:rPr>
          <w:rFonts w:ascii="Arial" w:hAnsi="Arial" w:cs="Arial"/>
        </w:rPr>
        <w:t xml:space="preserve">However, various factors </w:t>
      </w:r>
      <w:r w:rsidR="00C45A7A">
        <w:rPr>
          <w:rFonts w:ascii="Arial" w:hAnsi="Arial" w:cs="Arial"/>
        </w:rPr>
        <w:t xml:space="preserve">other than cancer, including age, </w:t>
      </w:r>
      <w:r w:rsidR="00B023CC">
        <w:rPr>
          <w:rFonts w:ascii="Arial" w:hAnsi="Arial" w:cs="Arial"/>
        </w:rPr>
        <w:t>may cause a patient’s PSA healthy baseli</w:t>
      </w:r>
      <w:r w:rsidR="00C45A7A">
        <w:rPr>
          <w:rFonts w:ascii="Arial" w:hAnsi="Arial" w:cs="Arial"/>
        </w:rPr>
        <w:t>ne level to increase</w:t>
      </w:r>
      <w:r w:rsidR="005831A7">
        <w:rPr>
          <w:rFonts w:ascii="Arial" w:hAnsi="Arial" w:cs="Arial"/>
        </w:rPr>
        <w:t xml:space="preserve"> above this threshold value, </w:t>
      </w:r>
      <w:r w:rsidR="00B023CC">
        <w:rPr>
          <w:rFonts w:ascii="Arial" w:hAnsi="Arial" w:cs="Arial"/>
        </w:rPr>
        <w:t>thus leading to a high false positive rate. We may encou</w:t>
      </w:r>
      <w:r w:rsidR="00C45A7A">
        <w:rPr>
          <w:rFonts w:ascii="Arial" w:hAnsi="Arial" w:cs="Arial"/>
        </w:rPr>
        <w:t>nter similar problems with other cancer</w:t>
      </w:r>
      <w:r w:rsidR="005831A7">
        <w:rPr>
          <w:rFonts w:ascii="Arial" w:hAnsi="Arial" w:cs="Arial"/>
        </w:rPr>
        <w:t xml:space="preserve"> biomarkers, where </w:t>
      </w:r>
      <w:r w:rsidR="00B023CC">
        <w:rPr>
          <w:rFonts w:ascii="Arial" w:hAnsi="Arial" w:cs="Arial"/>
        </w:rPr>
        <w:t>different patients have different healthy baseline</w:t>
      </w:r>
      <w:r w:rsidR="00C45A7A">
        <w:rPr>
          <w:rFonts w:ascii="Arial" w:hAnsi="Arial" w:cs="Arial"/>
        </w:rPr>
        <w:t xml:space="preserve"> biomarker</w:t>
      </w:r>
      <w:r w:rsidR="00B023CC">
        <w:rPr>
          <w:rFonts w:ascii="Arial" w:hAnsi="Arial" w:cs="Arial"/>
        </w:rPr>
        <w:t xml:space="preserve"> leve</w:t>
      </w:r>
      <w:r w:rsidR="00C45A7A">
        <w:rPr>
          <w:rFonts w:ascii="Arial" w:hAnsi="Arial" w:cs="Arial"/>
        </w:rPr>
        <w:t>ls. C</w:t>
      </w:r>
      <w:r w:rsidR="00B023CC">
        <w:rPr>
          <w:rFonts w:ascii="Arial" w:hAnsi="Arial" w:cs="Arial"/>
        </w:rPr>
        <w:t xml:space="preserve">omparing their biomarker levels to an average population healthy baseline </w:t>
      </w:r>
      <w:r w:rsidR="00724525">
        <w:rPr>
          <w:rFonts w:ascii="Arial" w:hAnsi="Arial" w:cs="Arial"/>
        </w:rPr>
        <w:t xml:space="preserve">becomes </w:t>
      </w:r>
      <w:r w:rsidR="005831A7">
        <w:rPr>
          <w:rFonts w:ascii="Arial" w:hAnsi="Arial" w:cs="Arial"/>
        </w:rPr>
        <w:t>invalid</w:t>
      </w:r>
      <w:r w:rsidR="00724525">
        <w:rPr>
          <w:rFonts w:ascii="Arial" w:hAnsi="Arial" w:cs="Arial"/>
        </w:rPr>
        <w:t>, leading</w:t>
      </w:r>
      <w:r w:rsidR="00B023CC">
        <w:rPr>
          <w:rFonts w:ascii="Arial" w:hAnsi="Arial" w:cs="Arial"/>
        </w:rPr>
        <w:t xml:space="preserve"> to </w:t>
      </w:r>
      <w:r w:rsidR="00C45A7A">
        <w:rPr>
          <w:rFonts w:ascii="Arial" w:hAnsi="Arial" w:cs="Arial"/>
        </w:rPr>
        <w:t>inaccurate diagnoses</w:t>
      </w:r>
      <w:r w:rsidR="00B023CC">
        <w:rPr>
          <w:rFonts w:ascii="Arial" w:hAnsi="Arial" w:cs="Arial"/>
        </w:rPr>
        <w:t>.</w:t>
      </w:r>
      <w:r w:rsidR="00C45A7A">
        <w:rPr>
          <w:rFonts w:ascii="Arial" w:hAnsi="Arial" w:cs="Arial"/>
        </w:rPr>
        <w:t xml:space="preserve"> In addition to inter</w:t>
      </w:r>
      <w:r w:rsidR="00724525">
        <w:rPr>
          <w:rFonts w:ascii="Arial" w:hAnsi="Arial" w:cs="Arial"/>
        </w:rPr>
        <w:t>-</w:t>
      </w:r>
      <w:r w:rsidR="00C45A7A">
        <w:rPr>
          <w:rFonts w:ascii="Arial" w:hAnsi="Arial" w:cs="Arial"/>
        </w:rPr>
        <w:t>individual variation</w:t>
      </w:r>
      <w:r w:rsidR="005831A7">
        <w:rPr>
          <w:rFonts w:ascii="Arial" w:hAnsi="Arial" w:cs="Arial"/>
        </w:rPr>
        <w:t xml:space="preserve"> in the definition of “healthy”</w:t>
      </w:r>
      <w:r w:rsidR="00C45A7A">
        <w:rPr>
          <w:rFonts w:ascii="Arial" w:hAnsi="Arial" w:cs="Arial"/>
        </w:rPr>
        <w:t>, intra</w:t>
      </w:r>
      <w:r w:rsidR="00724525">
        <w:rPr>
          <w:rFonts w:ascii="Arial" w:hAnsi="Arial" w:cs="Arial"/>
        </w:rPr>
        <w:t>-</w:t>
      </w:r>
      <w:r w:rsidR="00CB0514">
        <w:rPr>
          <w:rFonts w:ascii="Arial" w:hAnsi="Arial" w:cs="Arial"/>
        </w:rPr>
        <w:t>ind</w:t>
      </w:r>
      <w:r w:rsidR="00C45A7A">
        <w:rPr>
          <w:rFonts w:ascii="Arial" w:hAnsi="Arial" w:cs="Arial"/>
        </w:rPr>
        <w:t xml:space="preserve">ividual variation </w:t>
      </w:r>
      <w:r w:rsidR="00C45A7A" w:rsidRPr="00951FAD">
        <w:rPr>
          <w:rFonts w:ascii="Arial" w:hAnsi="Arial" w:cs="Arial"/>
          <w:highlight w:val="darkGreen"/>
        </w:rPr>
        <w:t>[5]</w:t>
      </w:r>
      <w:r w:rsidR="00C45A7A">
        <w:rPr>
          <w:rFonts w:ascii="Arial" w:hAnsi="Arial" w:cs="Arial"/>
        </w:rPr>
        <w:t xml:space="preserve"> resulting from assay error and a patient’s own biological variation add noise to the observed biomarker measurements, making it even more challenging to differentiate between healthy and abnormal measurements</w:t>
      </w:r>
      <w:r w:rsidR="005831A7">
        <w:rPr>
          <w:rFonts w:ascii="Arial" w:hAnsi="Arial" w:cs="Arial"/>
        </w:rPr>
        <w:t>.</w:t>
      </w:r>
    </w:p>
    <w:p w14:paraId="26BE2ACA" w14:textId="77777777" w:rsidR="00C45A7A" w:rsidRDefault="00C45A7A" w:rsidP="00914AD6">
      <w:pPr>
        <w:rPr>
          <w:rFonts w:ascii="Arial" w:hAnsi="Arial" w:cs="Arial"/>
        </w:rPr>
      </w:pPr>
    </w:p>
    <w:p w14:paraId="039C806F" w14:textId="23CF6003" w:rsidR="005831A7" w:rsidRDefault="00914AD6" w:rsidP="00914AD6">
      <w:pPr>
        <w:rPr>
          <w:rFonts w:ascii="Arial" w:hAnsi="Arial" w:cs="Arial"/>
        </w:rPr>
      </w:pPr>
      <w:r>
        <w:rPr>
          <w:rFonts w:ascii="Arial" w:hAnsi="Arial" w:cs="Arial"/>
        </w:rPr>
        <w:t>A longitudinal inspection of biomarker levels (examining a patient’s entire blood sampling history</w:t>
      </w:r>
      <w:r w:rsidR="005831A7">
        <w:rPr>
          <w:rFonts w:ascii="Arial" w:hAnsi="Arial" w:cs="Arial"/>
        </w:rPr>
        <w:t xml:space="preserve">, beginning when they are in a healthy state) can aid us in determining patient-specific healthy baseline levels and in quantifying how much </w:t>
      </w:r>
      <w:r w:rsidR="006475C2">
        <w:rPr>
          <w:rFonts w:ascii="Arial" w:hAnsi="Arial" w:cs="Arial"/>
        </w:rPr>
        <w:t xml:space="preserve">variability inherently </w:t>
      </w:r>
      <w:r w:rsidR="005831A7">
        <w:rPr>
          <w:rFonts w:ascii="Arial" w:hAnsi="Arial" w:cs="Arial"/>
        </w:rPr>
        <w:t xml:space="preserve">exists in the patient’s biomarker measurements. Once personal healthy baselines have been established, we can then determine whether a patient </w:t>
      </w:r>
      <w:r w:rsidR="006475C2">
        <w:rPr>
          <w:rFonts w:ascii="Arial" w:hAnsi="Arial" w:cs="Arial"/>
        </w:rPr>
        <w:t>may have</w:t>
      </w:r>
      <w:r w:rsidR="005831A7">
        <w:rPr>
          <w:rFonts w:ascii="Arial" w:hAnsi="Arial" w:cs="Arial"/>
        </w:rPr>
        <w:t xml:space="preserve"> cancer by detecting when biomarker measurements begin to deviate from the patient’s own healthy baseline</w:t>
      </w:r>
      <w:r w:rsidR="00E91894">
        <w:rPr>
          <w:rFonts w:ascii="Arial" w:hAnsi="Arial" w:cs="Arial"/>
        </w:rPr>
        <w:t>, outside of the range explainable by noise.</w:t>
      </w:r>
      <w:r w:rsidR="005831A7">
        <w:rPr>
          <w:rFonts w:ascii="Arial" w:hAnsi="Arial" w:cs="Arial"/>
        </w:rPr>
        <w:t xml:space="preserve"> </w:t>
      </w:r>
    </w:p>
    <w:p w14:paraId="30F9FDD3" w14:textId="77777777" w:rsidR="005831A7" w:rsidRDefault="005831A7" w:rsidP="00914AD6">
      <w:pPr>
        <w:rPr>
          <w:rFonts w:ascii="Arial" w:hAnsi="Arial" w:cs="Arial"/>
        </w:rPr>
      </w:pPr>
    </w:p>
    <w:p w14:paraId="7F313671" w14:textId="77777777" w:rsidR="00914AD6" w:rsidRPr="00884769" w:rsidRDefault="00914AD6">
      <w:pPr>
        <w:rPr>
          <w:rFonts w:ascii="Arial" w:hAnsi="Arial" w:cs="Arial"/>
        </w:rPr>
      </w:pPr>
    </w:p>
    <w:p w14:paraId="2C679D09" w14:textId="77777777" w:rsidR="004A16F3" w:rsidRDefault="004A16F3">
      <w:pPr>
        <w:rPr>
          <w:rFonts w:asciiTheme="majorEastAsia" w:hAnsiTheme="majorEastAsia" w:cstheme="majorEastAsia"/>
        </w:rPr>
      </w:pPr>
    </w:p>
    <w:p w14:paraId="4D0E9770" w14:textId="77777777" w:rsidR="00321D35" w:rsidRDefault="00321D35">
      <w:pPr>
        <w:rPr>
          <w:rFonts w:asciiTheme="majorEastAsia" w:hAnsiTheme="majorEastAsia" w:cstheme="majorEastAsia"/>
        </w:rPr>
      </w:pPr>
    </w:p>
    <w:p w14:paraId="60DCD286" w14:textId="77777777" w:rsidR="00865DAC" w:rsidRDefault="00865DAC">
      <w:pPr>
        <w:rPr>
          <w:rFonts w:asciiTheme="majorEastAsia" w:hAnsiTheme="majorEastAsia" w:cstheme="majorEastAsia"/>
        </w:rPr>
      </w:pPr>
    </w:p>
    <w:p w14:paraId="619B7EFC" w14:textId="1A01E0EF" w:rsidR="00581CCC" w:rsidRDefault="006222EB">
      <w:pPr>
        <w:rPr>
          <w:rFonts w:ascii="Arial" w:hAnsi="Arial" w:cs="Arial"/>
          <w:b/>
        </w:rPr>
      </w:pPr>
      <w:r>
        <w:rPr>
          <w:rFonts w:ascii="Arial" w:hAnsi="Arial" w:cs="Arial"/>
          <w:b/>
        </w:rPr>
        <w:t>MATERIALS AND METHODS</w:t>
      </w:r>
    </w:p>
    <w:p w14:paraId="47661C38" w14:textId="642A5232" w:rsidR="00FD560B" w:rsidDel="00951FAD" w:rsidRDefault="00FD560B">
      <w:pPr>
        <w:rPr>
          <w:del w:id="1" w:author="Sharon Hori" w:date="2019-04-08T09:43:00Z"/>
          <w:rFonts w:ascii="Arial" w:hAnsi="Arial" w:cs="Arial"/>
          <w:b/>
        </w:rPr>
      </w:pPr>
    </w:p>
    <w:p w14:paraId="33556D2E" w14:textId="09D4E010" w:rsidR="00FD560B" w:rsidDel="00951FAD" w:rsidRDefault="00FD560B">
      <w:pPr>
        <w:rPr>
          <w:del w:id="2" w:author="Sharon Hori" w:date="2019-04-08T09:43:00Z"/>
          <w:rFonts w:ascii="Arial" w:hAnsi="Arial" w:cs="Arial"/>
        </w:rPr>
      </w:pPr>
      <w:del w:id="3" w:author="Sharon Hori" w:date="2019-04-08T09:43:00Z">
        <w:r w:rsidRPr="00951FAD" w:rsidDel="00951FAD">
          <w:rPr>
            <w:rFonts w:ascii="Arial" w:hAnsi="Arial" w:cs="Arial"/>
          </w:rPr>
          <w:delText>Tangents to consider:</w:delText>
        </w:r>
      </w:del>
    </w:p>
    <w:p w14:paraId="762E4242" w14:textId="28B368CE" w:rsidR="00FD560B" w:rsidRPr="00951FAD" w:rsidDel="00951FAD" w:rsidRDefault="00FD560B" w:rsidP="00951FAD">
      <w:pPr>
        <w:pStyle w:val="ListParagraph"/>
        <w:numPr>
          <w:ilvl w:val="0"/>
          <w:numId w:val="3"/>
        </w:numPr>
        <w:rPr>
          <w:del w:id="4" w:author="Sharon Hori" w:date="2019-04-08T09:43:00Z"/>
          <w:rFonts w:ascii="Arial" w:hAnsi="Arial" w:cs="Arial"/>
        </w:rPr>
      </w:pPr>
      <w:del w:id="5" w:author="Sharon Hori" w:date="2019-04-08T09:43:00Z">
        <w:r w:rsidRPr="00951FAD" w:rsidDel="00951FAD">
          <w:rPr>
            <w:rFonts w:ascii="Arial" w:hAnsi="Arial" w:cs="Arial"/>
          </w:rPr>
          <w:delText>How many healthy patients and cancer patients need to be simulated? We should also increase the population variance to enable larger variation.</w:delText>
        </w:r>
      </w:del>
    </w:p>
    <w:p w14:paraId="223BCD98" w14:textId="61F38079" w:rsidR="00FD560B" w:rsidRPr="00951FAD" w:rsidDel="00951FAD" w:rsidRDefault="00070F30" w:rsidP="00951FAD">
      <w:pPr>
        <w:pStyle w:val="ListParagraph"/>
        <w:numPr>
          <w:ilvl w:val="0"/>
          <w:numId w:val="3"/>
        </w:numPr>
        <w:rPr>
          <w:del w:id="6" w:author="Sharon Hori" w:date="2019-04-08T09:43:00Z"/>
          <w:rFonts w:ascii="Arial" w:hAnsi="Arial" w:cs="Arial"/>
        </w:rPr>
      </w:pPr>
      <w:del w:id="7" w:author="Sharon Hori" w:date="2019-04-08T09:43:00Z">
        <w:r w:rsidDel="00951FAD">
          <w:rPr>
            <w:rFonts w:ascii="Arial" w:hAnsi="Arial" w:cs="Arial"/>
          </w:rPr>
          <w:delText xml:space="preserve">What happens if you increase </w:delText>
        </w:r>
        <w:r w:rsidRPr="00CC67A6" w:rsidDel="00951FAD">
          <w:rPr>
            <w:rFonts w:ascii="Arial" w:eastAsiaTheme="minorEastAsia" w:hAnsi="Arial" w:cs="Arial"/>
            <w:i/>
          </w:rPr>
          <w:delText>n</w:delText>
        </w:r>
        <w:r w:rsidRPr="00D33547" w:rsidDel="00951FAD">
          <w:rPr>
            <w:rFonts w:ascii="Arial" w:eastAsiaTheme="minorEastAsia" w:hAnsi="Arial" w:cs="Arial"/>
            <w:vertAlign w:val="subscript"/>
          </w:rPr>
          <w:delText>h</w:delText>
        </w:r>
        <w:r w:rsidDel="00951FAD">
          <w:rPr>
            <w:rFonts w:ascii="Arial" w:hAnsi="Arial" w:cs="Arial"/>
          </w:rPr>
          <w:delText xml:space="preserve">, </w:delText>
        </w:r>
        <w:r w:rsidRPr="00CC67A6" w:rsidDel="00951FAD">
          <w:rPr>
            <w:rFonts w:ascii="Arial" w:eastAsiaTheme="minorEastAsia" w:hAnsi="Arial" w:cs="Arial"/>
            <w:i/>
          </w:rPr>
          <w:delText>n</w:delText>
        </w:r>
        <w:r w:rsidDel="00951FAD">
          <w:rPr>
            <w:rFonts w:ascii="Arial" w:eastAsiaTheme="minorEastAsia" w:hAnsi="Arial" w:cs="Arial"/>
            <w:vertAlign w:val="subscript"/>
          </w:rPr>
          <w:delText>c</w:delText>
        </w:r>
        <w:r w:rsidDel="00951FAD">
          <w:rPr>
            <w:rFonts w:ascii="Arial" w:hAnsi="Arial" w:cs="Arial"/>
          </w:rPr>
          <w:delText>, and</w:delText>
        </w:r>
        <w:r w:rsidDel="00951FAD">
          <w:rPr>
            <w:rFonts w:ascii="Arial" w:eastAsiaTheme="minorEastAsia" w:hAnsi="Arial" w:cs="Arial"/>
            <w:i/>
          </w:rPr>
          <w:delText xml:space="preserve"> </w:delText>
        </w:r>
        <w:r w:rsidRPr="00951FAD" w:rsidDel="00951FAD">
          <w:rPr>
            <w:rFonts w:ascii="Arial" w:hAnsi="Arial" w:cs="Arial"/>
            <w:i/>
          </w:rPr>
          <w:delText>d</w:delText>
        </w:r>
        <w:r w:rsidDel="00951FAD">
          <w:rPr>
            <w:rFonts w:ascii="Arial" w:hAnsi="Arial" w:cs="Arial"/>
          </w:rPr>
          <w:delText>?</w:delText>
        </w:r>
      </w:del>
    </w:p>
    <w:p w14:paraId="6F4A5992" w14:textId="77777777" w:rsidR="00FD560B" w:rsidRDefault="00FD560B">
      <w:pPr>
        <w:rPr>
          <w:rFonts w:ascii="Arial" w:hAnsi="Arial" w:cs="Arial"/>
          <w:b/>
        </w:rPr>
      </w:pPr>
    </w:p>
    <w:p w14:paraId="37D6118E" w14:textId="60B37F15" w:rsidR="002A0E7A" w:rsidRPr="002A0E7A" w:rsidRDefault="002A0E7A">
      <w:pPr>
        <w:rPr>
          <w:rFonts w:ascii="Arial" w:hAnsi="Arial" w:cs="Arial"/>
        </w:rPr>
      </w:pPr>
      <w:r>
        <w:rPr>
          <w:rFonts w:ascii="Arial" w:hAnsi="Arial" w:cs="Arial"/>
        </w:rPr>
        <w:t>Longitudinal biomarker measurements were simulated for</w:t>
      </w:r>
      <w:r w:rsidR="00006B93">
        <w:rPr>
          <w:rFonts w:ascii="Arial" w:hAnsi="Arial" w:cs="Arial"/>
        </w:rPr>
        <w:t xml:space="preserve"> </w:t>
      </w:r>
      <w:proofErr w:type="spellStart"/>
      <w:proofErr w:type="gramStart"/>
      <w:r w:rsidR="00FD560B" w:rsidRPr="00CC67A6">
        <w:rPr>
          <w:rFonts w:ascii="Arial" w:eastAsiaTheme="minorEastAsia" w:hAnsi="Arial" w:cs="Arial"/>
          <w:i/>
        </w:rPr>
        <w:t>n</w:t>
      </w:r>
      <w:r w:rsidR="00FD560B" w:rsidRPr="00D33547">
        <w:rPr>
          <w:rFonts w:ascii="Arial" w:eastAsiaTheme="minorEastAsia" w:hAnsi="Arial" w:cs="Arial"/>
          <w:vertAlign w:val="subscript"/>
        </w:rPr>
        <w:t>h</w:t>
      </w:r>
      <w:proofErr w:type="spellEnd"/>
      <w:proofErr w:type="gramEnd"/>
      <w:r w:rsidR="00FD560B">
        <w:rPr>
          <w:rFonts w:ascii="Arial" w:eastAsiaTheme="minorEastAsia" w:hAnsi="Arial" w:cs="Arial"/>
        </w:rPr>
        <w:t>=</w:t>
      </w:r>
      <w:r w:rsidR="00FD560B" w:rsidRPr="00FD560B">
        <w:rPr>
          <w:rFonts w:ascii="Arial" w:eastAsiaTheme="minorEastAsia" w:hAnsi="Arial" w:cs="Arial"/>
        </w:rPr>
        <w:t>50</w:t>
      </w:r>
      <w:r>
        <w:rPr>
          <w:rFonts w:ascii="Arial" w:hAnsi="Arial" w:cs="Arial"/>
        </w:rPr>
        <w:t xml:space="preserve"> </w:t>
      </w:r>
      <w:r w:rsidR="00EB2761">
        <w:rPr>
          <w:rFonts w:ascii="Arial" w:hAnsi="Arial" w:cs="Arial"/>
        </w:rPr>
        <w:t>healthy</w:t>
      </w:r>
      <w:r w:rsidR="000376CB">
        <w:rPr>
          <w:rFonts w:ascii="Arial" w:hAnsi="Arial" w:cs="Arial"/>
        </w:rPr>
        <w:t xml:space="preserve"> patients</w:t>
      </w:r>
      <w:r w:rsidR="00EB2761">
        <w:rPr>
          <w:rFonts w:ascii="Arial" w:hAnsi="Arial" w:cs="Arial"/>
        </w:rPr>
        <w:t xml:space="preserve"> and </w:t>
      </w:r>
      <w:proofErr w:type="spellStart"/>
      <w:r w:rsidR="00FD560B" w:rsidRPr="00CC67A6">
        <w:rPr>
          <w:rFonts w:ascii="Arial" w:eastAsiaTheme="minorEastAsia" w:hAnsi="Arial" w:cs="Arial"/>
          <w:i/>
        </w:rPr>
        <w:t>n</w:t>
      </w:r>
      <w:r w:rsidR="00FD560B">
        <w:rPr>
          <w:rFonts w:ascii="Arial" w:eastAsiaTheme="minorEastAsia" w:hAnsi="Arial" w:cs="Arial"/>
          <w:vertAlign w:val="subscript"/>
        </w:rPr>
        <w:t>c</w:t>
      </w:r>
      <w:proofErr w:type="spellEnd"/>
      <w:r w:rsidR="00FD560B">
        <w:rPr>
          <w:rFonts w:ascii="Arial" w:hAnsi="Arial" w:cs="Arial"/>
        </w:rPr>
        <w:t xml:space="preserve">=50 </w:t>
      </w:r>
      <w:r w:rsidR="0086189A">
        <w:rPr>
          <w:rFonts w:ascii="Arial" w:hAnsi="Arial" w:cs="Arial"/>
        </w:rPr>
        <w:t xml:space="preserve">cancer </w:t>
      </w:r>
      <w:commentRangeStart w:id="8"/>
      <w:r w:rsidR="00EB2761">
        <w:rPr>
          <w:rFonts w:ascii="Arial" w:hAnsi="Arial" w:cs="Arial"/>
        </w:rPr>
        <w:t>patients</w:t>
      </w:r>
      <w:commentRangeEnd w:id="8"/>
      <w:r w:rsidR="000376CB">
        <w:rPr>
          <w:rStyle w:val="CommentReference"/>
        </w:rPr>
        <w:commentReference w:id="8"/>
      </w:r>
      <w:r w:rsidR="0086189A">
        <w:rPr>
          <w:rFonts w:ascii="Arial" w:hAnsi="Arial" w:cs="Arial"/>
        </w:rPr>
        <w:t xml:space="preserve"> over a period of </w:t>
      </w:r>
      <w:r w:rsidR="00070F30" w:rsidRPr="00951FAD">
        <w:rPr>
          <w:rFonts w:ascii="Arial" w:hAnsi="Arial" w:cs="Arial"/>
        </w:rPr>
        <w:t>100</w:t>
      </w:r>
      <w:r w:rsidR="0086189A">
        <w:rPr>
          <w:rFonts w:ascii="Arial" w:hAnsi="Arial" w:cs="Arial"/>
        </w:rPr>
        <w:t xml:space="preserve"> days.</w:t>
      </w:r>
      <w:r w:rsidR="00EB2761">
        <w:rPr>
          <w:rFonts w:ascii="Arial" w:hAnsi="Arial" w:cs="Arial"/>
        </w:rPr>
        <w:t xml:space="preserve"> </w:t>
      </w:r>
      <w:r w:rsidR="00D47DB1">
        <w:rPr>
          <w:rFonts w:ascii="Arial" w:hAnsi="Arial" w:cs="Arial"/>
        </w:rPr>
        <w:t xml:space="preserve">For each patient, </w:t>
      </w:r>
      <w:r w:rsidR="009A6663">
        <w:rPr>
          <w:rFonts w:ascii="Arial" w:hAnsi="Arial" w:cs="Arial"/>
        </w:rPr>
        <w:t xml:space="preserve">biomarker measurements were normalized to </w:t>
      </w:r>
      <w:r w:rsidR="00D47DB1">
        <w:rPr>
          <w:rFonts w:ascii="Arial" w:hAnsi="Arial" w:cs="Arial"/>
        </w:rPr>
        <w:t xml:space="preserve">a specific (“personalized”) </w:t>
      </w:r>
      <w:r>
        <w:rPr>
          <w:rFonts w:ascii="Arial" w:hAnsi="Arial" w:cs="Arial"/>
        </w:rPr>
        <w:t>healthy baseline</w:t>
      </w:r>
      <w:r w:rsidR="00D47DB1">
        <w:rPr>
          <w:rFonts w:ascii="Arial" w:hAnsi="Arial" w:cs="Arial"/>
        </w:rPr>
        <w:t xml:space="preserve"> biomarker concentration</w:t>
      </w:r>
      <w:r w:rsidR="009A6663">
        <w:rPr>
          <w:rFonts w:ascii="Arial" w:hAnsi="Arial" w:cs="Arial"/>
        </w:rPr>
        <w:t>,</w:t>
      </w:r>
      <w:r w:rsidR="00D47DB1">
        <w:rPr>
          <w:rFonts w:ascii="Arial" w:hAnsi="Arial" w:cs="Arial"/>
        </w:rPr>
        <w:t xml:space="preserve"> </w:t>
      </w:r>
      <w:r w:rsidR="009A6663">
        <w:rPr>
          <w:rFonts w:ascii="Arial" w:hAnsi="Arial" w:cs="Arial"/>
        </w:rPr>
        <w:t>based on an</w:t>
      </w:r>
      <w:r w:rsidR="00D47DB1">
        <w:rPr>
          <w:rFonts w:ascii="Arial" w:hAnsi="Arial" w:cs="Arial"/>
        </w:rPr>
        <w:t xml:space="preserve"> initial </w:t>
      </w:r>
      <w:r w:rsidR="00D47DB1" w:rsidRPr="00070F30">
        <w:rPr>
          <w:rFonts w:ascii="Arial" w:hAnsi="Arial" w:cs="Arial"/>
          <w:i/>
        </w:rPr>
        <w:t>d</w:t>
      </w:r>
      <w:r w:rsidR="00FE714D">
        <w:rPr>
          <w:rFonts w:ascii="Arial" w:hAnsi="Arial" w:cs="Arial"/>
        </w:rPr>
        <w:t xml:space="preserve"> days of longitudinal biomarker data</w:t>
      </w:r>
      <w:r w:rsidR="009A6663">
        <w:rPr>
          <w:rFonts w:ascii="Arial" w:hAnsi="Arial" w:cs="Arial"/>
        </w:rPr>
        <w:t>,</w:t>
      </w:r>
      <w:r w:rsidR="00FE714D">
        <w:rPr>
          <w:rFonts w:ascii="Arial" w:hAnsi="Arial" w:cs="Arial"/>
        </w:rPr>
        <w:t xml:space="preserve"> </w:t>
      </w:r>
      <w:r>
        <w:rPr>
          <w:rFonts w:ascii="Arial" w:hAnsi="Arial" w:cs="Arial"/>
        </w:rPr>
        <w:t>using</w:t>
      </w:r>
      <w:r w:rsidR="0086189A">
        <w:rPr>
          <w:rFonts w:ascii="Arial" w:hAnsi="Arial" w:cs="Arial"/>
        </w:rPr>
        <w:t xml:space="preserve"> one of</w:t>
      </w:r>
      <w:r>
        <w:rPr>
          <w:rFonts w:ascii="Arial" w:hAnsi="Arial" w:cs="Arial"/>
        </w:rPr>
        <w:t xml:space="preserve"> four methods: </w:t>
      </w:r>
      <w:r w:rsidR="00191AA0">
        <w:rPr>
          <w:rFonts w:ascii="Arial" w:hAnsi="Arial" w:cs="Arial"/>
        </w:rPr>
        <w:t xml:space="preserve">1) mean subtraction, 2) </w:t>
      </w:r>
      <w:r>
        <w:rPr>
          <w:rFonts w:ascii="Arial" w:hAnsi="Arial" w:cs="Arial"/>
        </w:rPr>
        <w:t xml:space="preserve">z-score normalization, </w:t>
      </w:r>
      <w:r w:rsidR="00191AA0">
        <w:rPr>
          <w:rFonts w:ascii="Arial" w:hAnsi="Arial" w:cs="Arial"/>
        </w:rPr>
        <w:t xml:space="preserve">3) </w:t>
      </w:r>
      <w:r>
        <w:rPr>
          <w:rFonts w:ascii="Arial" w:hAnsi="Arial" w:cs="Arial"/>
        </w:rPr>
        <w:t xml:space="preserve">autoregressive forecast with an expanding window, and </w:t>
      </w:r>
      <w:r w:rsidR="00D47DB1">
        <w:rPr>
          <w:rFonts w:ascii="Arial" w:hAnsi="Arial" w:cs="Arial"/>
        </w:rPr>
        <w:t xml:space="preserve">4) </w:t>
      </w:r>
      <w:r>
        <w:rPr>
          <w:rFonts w:ascii="Arial" w:hAnsi="Arial" w:cs="Arial"/>
        </w:rPr>
        <w:t xml:space="preserve">autoregressive </w:t>
      </w:r>
      <w:r w:rsidR="00EB2761">
        <w:rPr>
          <w:rFonts w:ascii="Arial" w:hAnsi="Arial" w:cs="Arial"/>
        </w:rPr>
        <w:t>forecast with a shifting window.</w:t>
      </w:r>
      <w:r w:rsidR="00FE714D">
        <w:rPr>
          <w:rFonts w:ascii="Arial" w:hAnsi="Arial" w:cs="Arial"/>
        </w:rPr>
        <w:t xml:space="preserve"> </w:t>
      </w:r>
      <w:r w:rsidR="009A6663">
        <w:rPr>
          <w:rFonts w:ascii="Arial" w:hAnsi="Arial" w:cs="Arial"/>
        </w:rPr>
        <w:t xml:space="preserve">Cancer status was then classified based on normalized biomarker levels </w:t>
      </w:r>
      <w:r>
        <w:rPr>
          <w:rFonts w:ascii="Arial" w:hAnsi="Arial" w:cs="Arial"/>
        </w:rPr>
        <w:t xml:space="preserve">using </w:t>
      </w:r>
      <w:r w:rsidR="00070F30">
        <w:rPr>
          <w:rFonts w:ascii="Arial" w:hAnsi="Arial" w:cs="Arial"/>
        </w:rPr>
        <w:t xml:space="preserve">10-fold cross validation and </w:t>
      </w:r>
      <w:r>
        <w:rPr>
          <w:rFonts w:ascii="Arial" w:hAnsi="Arial" w:cs="Arial"/>
        </w:rPr>
        <w:t>two supervised machine learning techniques:</w:t>
      </w:r>
      <w:r w:rsidR="006475C2">
        <w:rPr>
          <w:rFonts w:ascii="Arial" w:hAnsi="Arial" w:cs="Arial"/>
        </w:rPr>
        <w:t xml:space="preserve"> 1)</w:t>
      </w:r>
      <w:r>
        <w:rPr>
          <w:rFonts w:ascii="Arial" w:hAnsi="Arial" w:cs="Arial"/>
        </w:rPr>
        <w:t xml:space="preserve"> </w:t>
      </w:r>
      <w:r>
        <w:rPr>
          <w:rFonts w:ascii="Arial" w:hAnsi="Arial" w:cs="Arial"/>
          <w:i/>
        </w:rPr>
        <w:t>k</w:t>
      </w:r>
      <w:r>
        <w:rPr>
          <w:rFonts w:ascii="Arial" w:hAnsi="Arial" w:cs="Arial"/>
        </w:rPr>
        <w:t>-</w:t>
      </w:r>
      <w:r w:rsidR="006475C2">
        <w:rPr>
          <w:rFonts w:ascii="Arial" w:hAnsi="Arial" w:cs="Arial"/>
        </w:rPr>
        <w:t>n</w:t>
      </w:r>
      <w:r>
        <w:rPr>
          <w:rFonts w:ascii="Arial" w:hAnsi="Arial" w:cs="Arial"/>
        </w:rPr>
        <w:t xml:space="preserve">earest </w:t>
      </w:r>
      <w:r w:rsidR="006475C2">
        <w:rPr>
          <w:rFonts w:ascii="Arial" w:hAnsi="Arial" w:cs="Arial"/>
        </w:rPr>
        <w:t>n</w:t>
      </w:r>
      <w:r>
        <w:rPr>
          <w:rFonts w:ascii="Arial" w:hAnsi="Arial" w:cs="Arial"/>
        </w:rPr>
        <w:t>eighbors and</w:t>
      </w:r>
      <w:r w:rsidR="006475C2">
        <w:rPr>
          <w:rFonts w:ascii="Arial" w:hAnsi="Arial" w:cs="Arial"/>
        </w:rPr>
        <w:t xml:space="preserve"> 2)</w:t>
      </w:r>
      <w:r>
        <w:rPr>
          <w:rFonts w:ascii="Arial" w:hAnsi="Arial" w:cs="Arial"/>
        </w:rPr>
        <w:t xml:space="preserve"> thresholding. </w:t>
      </w:r>
    </w:p>
    <w:p w14:paraId="59DB4F48" w14:textId="77777777" w:rsidR="00CC67A6" w:rsidRDefault="00CC67A6" w:rsidP="00CC67A6">
      <w:pPr>
        <w:tabs>
          <w:tab w:val="left" w:pos="5791"/>
        </w:tabs>
        <w:rPr>
          <w:rFonts w:asciiTheme="majorEastAsia" w:eastAsiaTheme="minorEastAsia" w:hAnsiTheme="majorEastAsia" w:cstheme="majorEastAsia"/>
        </w:rPr>
      </w:pPr>
    </w:p>
    <w:p w14:paraId="37D74D81" w14:textId="36D61C67" w:rsidR="00CC67A6" w:rsidRPr="00D06A1A" w:rsidRDefault="00CC67A6" w:rsidP="00CC67A6">
      <w:pPr>
        <w:rPr>
          <w:rFonts w:ascii="Arial" w:hAnsi="Arial" w:cs="Arial"/>
        </w:rPr>
      </w:pPr>
      <w:r>
        <w:rPr>
          <w:rFonts w:ascii="Arial" w:hAnsi="Arial" w:cs="Arial"/>
          <w:i/>
        </w:rPr>
        <w:t>Simulation of</w:t>
      </w:r>
      <w:r w:rsidR="00070F30">
        <w:rPr>
          <w:rFonts w:ascii="Arial" w:hAnsi="Arial" w:cs="Arial"/>
          <w:i/>
        </w:rPr>
        <w:t xml:space="preserve"> Longitudinal</w:t>
      </w:r>
      <w:r>
        <w:rPr>
          <w:rFonts w:ascii="Arial" w:hAnsi="Arial" w:cs="Arial"/>
          <w:i/>
        </w:rPr>
        <w:t xml:space="preserve"> Biomarker Measurements</w:t>
      </w:r>
      <w:r w:rsidR="00D06A1A">
        <w:rPr>
          <w:rFonts w:ascii="Arial" w:hAnsi="Arial" w:cs="Arial"/>
        </w:rPr>
        <w:t xml:space="preserve"> (Fig. 1.1)</w:t>
      </w:r>
    </w:p>
    <w:p w14:paraId="32A459E8" w14:textId="65A326B5" w:rsidR="009C7005" w:rsidRDefault="00C14E03" w:rsidP="00CC67A6">
      <w:pPr>
        <w:rPr>
          <w:rFonts w:ascii="Arial" w:eastAsiaTheme="minorEastAsia" w:hAnsi="Arial" w:cs="Arial"/>
        </w:rPr>
      </w:pPr>
      <w:r>
        <w:rPr>
          <w:rFonts w:ascii="Arial" w:eastAsiaTheme="minorEastAsia" w:hAnsi="Arial" w:cs="Arial"/>
        </w:rPr>
        <w:t>The first step of simulation was</w:t>
      </w:r>
      <w:r w:rsidR="008F4333">
        <w:rPr>
          <w:rFonts w:ascii="Arial" w:eastAsiaTheme="minorEastAsia" w:hAnsi="Arial" w:cs="Arial"/>
        </w:rPr>
        <w:t xml:space="preserve"> to g</w:t>
      </w:r>
      <w:r w:rsidR="00CC67A6" w:rsidRPr="00CC67A6">
        <w:rPr>
          <w:rFonts w:ascii="Arial" w:eastAsiaTheme="minorEastAsia" w:hAnsi="Arial" w:cs="Arial"/>
        </w:rPr>
        <w:t>enerate</w:t>
      </w:r>
      <w:r w:rsidR="00CE117D">
        <w:rPr>
          <w:rFonts w:ascii="Arial" w:eastAsiaTheme="minorEastAsia" w:hAnsi="Arial" w:cs="Arial"/>
          <w:i/>
        </w:rPr>
        <w:t xml:space="preserve"> </w:t>
      </w:r>
      <w:r w:rsidR="00CC67A6" w:rsidRPr="00CC67A6">
        <w:rPr>
          <w:rFonts w:ascii="Arial" w:eastAsiaTheme="minorEastAsia" w:hAnsi="Arial" w:cs="Arial"/>
        </w:rPr>
        <w:t xml:space="preserve">noise-free biomarker measurement trajectories </w:t>
      </w:r>
      <w:r w:rsidR="00CE117D">
        <w:rPr>
          <w:rFonts w:ascii="Arial" w:eastAsiaTheme="minorEastAsia" w:hAnsi="Arial" w:cs="Arial"/>
        </w:rPr>
        <w:t xml:space="preserve">for </w:t>
      </w:r>
      <w:proofErr w:type="spellStart"/>
      <w:proofErr w:type="gramStart"/>
      <w:r w:rsidR="00CC67A6" w:rsidRPr="00CC67A6">
        <w:rPr>
          <w:rFonts w:ascii="Arial" w:eastAsiaTheme="minorEastAsia" w:hAnsi="Arial" w:cs="Arial"/>
          <w:i/>
        </w:rPr>
        <w:t>n</w:t>
      </w:r>
      <w:r w:rsidR="00CE117D" w:rsidRPr="009C7005">
        <w:rPr>
          <w:rFonts w:ascii="Arial" w:eastAsiaTheme="minorEastAsia" w:hAnsi="Arial" w:cs="Arial"/>
          <w:vertAlign w:val="subscript"/>
        </w:rPr>
        <w:t>h</w:t>
      </w:r>
      <w:proofErr w:type="spellEnd"/>
      <w:proofErr w:type="gramEnd"/>
      <w:r w:rsidR="00CC67A6" w:rsidRPr="00CC67A6">
        <w:rPr>
          <w:rFonts w:ascii="Arial" w:eastAsiaTheme="minorEastAsia" w:hAnsi="Arial" w:cs="Arial"/>
          <w:i/>
        </w:rPr>
        <w:t xml:space="preserve"> </w:t>
      </w:r>
      <w:r w:rsidR="00CC67A6" w:rsidRPr="00CC67A6">
        <w:rPr>
          <w:rFonts w:ascii="Arial" w:eastAsiaTheme="minorEastAsia" w:hAnsi="Arial" w:cs="Arial"/>
        </w:rPr>
        <w:t>patients</w:t>
      </w:r>
      <w:r w:rsidR="009C7005">
        <w:rPr>
          <w:rFonts w:ascii="Arial" w:eastAsiaTheme="minorEastAsia" w:hAnsi="Arial" w:cs="Arial"/>
        </w:rPr>
        <w:t xml:space="preserve"> who remain healthy (free of cancer)</w:t>
      </w:r>
      <w:r w:rsidR="00DC54AC">
        <w:rPr>
          <w:rFonts w:ascii="Arial" w:eastAsiaTheme="minorEastAsia" w:hAnsi="Arial" w:cs="Arial"/>
        </w:rPr>
        <w:t xml:space="preserve"> and </w:t>
      </w:r>
      <w:proofErr w:type="spellStart"/>
      <w:r w:rsidR="00DC54AC" w:rsidRPr="00CC67A6">
        <w:rPr>
          <w:rFonts w:ascii="Arial" w:eastAsiaTheme="minorEastAsia" w:hAnsi="Arial" w:cs="Arial"/>
          <w:i/>
        </w:rPr>
        <w:t>n</w:t>
      </w:r>
      <w:r w:rsidR="00DC54AC" w:rsidRPr="00E3286B">
        <w:rPr>
          <w:rFonts w:ascii="Arial" w:eastAsiaTheme="minorEastAsia" w:hAnsi="Arial" w:cs="Arial"/>
          <w:i/>
          <w:vertAlign w:val="subscript"/>
        </w:rPr>
        <w:t>c</w:t>
      </w:r>
      <w:proofErr w:type="spellEnd"/>
      <w:r w:rsidR="00DC54AC" w:rsidRPr="00CC67A6">
        <w:rPr>
          <w:rFonts w:ascii="Arial" w:eastAsiaTheme="minorEastAsia" w:hAnsi="Arial" w:cs="Arial"/>
          <w:i/>
        </w:rPr>
        <w:t xml:space="preserve"> </w:t>
      </w:r>
      <w:r w:rsidR="00DC54AC">
        <w:rPr>
          <w:rFonts w:ascii="Arial" w:eastAsiaTheme="minorEastAsia" w:hAnsi="Arial" w:cs="Arial"/>
        </w:rPr>
        <w:t xml:space="preserve">patients who </w:t>
      </w:r>
      <w:r w:rsidR="009C7005">
        <w:rPr>
          <w:rFonts w:ascii="Arial" w:eastAsiaTheme="minorEastAsia" w:hAnsi="Arial" w:cs="Arial"/>
        </w:rPr>
        <w:t xml:space="preserve">develop cancer on day </w:t>
      </w:r>
      <w:r w:rsidR="009C7005" w:rsidRPr="009C7005">
        <w:rPr>
          <w:rFonts w:ascii="Arial" w:eastAsiaTheme="minorEastAsia" w:hAnsi="Arial" w:cs="Arial"/>
          <w:color w:val="FF0000"/>
        </w:rPr>
        <w:t>500</w:t>
      </w:r>
      <w:r w:rsidR="00CC67A6" w:rsidRPr="00CC67A6">
        <w:rPr>
          <w:rFonts w:ascii="Arial" w:eastAsiaTheme="minorEastAsia" w:hAnsi="Arial" w:cs="Arial"/>
        </w:rPr>
        <w:t>.</w:t>
      </w:r>
      <w:r w:rsidR="00DC54AC">
        <w:rPr>
          <w:rFonts w:ascii="Arial" w:eastAsiaTheme="minorEastAsia" w:hAnsi="Arial" w:cs="Arial"/>
        </w:rPr>
        <w:t xml:space="preserve"> We define </w:t>
      </w:r>
      <w:r w:rsidR="009C7005">
        <w:rPr>
          <w:rFonts w:ascii="Arial" w:eastAsiaTheme="minorEastAsia" w:hAnsi="Arial" w:cs="Arial"/>
        </w:rPr>
        <w:t>the</w:t>
      </w:r>
      <w:r w:rsidR="00CC67A6" w:rsidRPr="00CC67A6">
        <w:rPr>
          <w:rFonts w:ascii="Arial" w:eastAsiaTheme="minorEastAsia" w:hAnsi="Arial" w:cs="Arial"/>
        </w:rPr>
        <w:t xml:space="preserve"> </w:t>
      </w:r>
      <w:r w:rsidR="00DC54AC">
        <w:rPr>
          <w:rFonts w:ascii="Arial" w:eastAsiaTheme="minorEastAsia" w:hAnsi="Arial" w:cs="Arial"/>
        </w:rPr>
        <w:t>“n</w:t>
      </w:r>
      <w:r w:rsidR="00CC67A6" w:rsidRPr="00CC67A6">
        <w:rPr>
          <w:rFonts w:ascii="Arial" w:eastAsiaTheme="minorEastAsia" w:hAnsi="Arial" w:cs="Arial"/>
        </w:rPr>
        <w:t>oise-free</w:t>
      </w:r>
      <w:r w:rsidR="00DC54AC">
        <w:rPr>
          <w:rFonts w:ascii="Arial" w:eastAsiaTheme="minorEastAsia" w:hAnsi="Arial" w:cs="Arial"/>
        </w:rPr>
        <w:t>” measur</w:t>
      </w:r>
      <w:r w:rsidR="009C7005">
        <w:rPr>
          <w:rFonts w:ascii="Arial" w:eastAsiaTheme="minorEastAsia" w:hAnsi="Arial" w:cs="Arial"/>
        </w:rPr>
        <w:t>ement</w:t>
      </w:r>
      <w:r w:rsidR="00DC54AC">
        <w:rPr>
          <w:rFonts w:ascii="Arial" w:eastAsiaTheme="minorEastAsia" w:hAnsi="Arial" w:cs="Arial"/>
        </w:rPr>
        <w:t xml:space="preserve"> to be </w:t>
      </w:r>
      <w:r w:rsidR="00CC67A6" w:rsidRPr="00CC67A6">
        <w:rPr>
          <w:rFonts w:ascii="Arial" w:eastAsiaTheme="minorEastAsia" w:hAnsi="Arial" w:cs="Arial"/>
        </w:rPr>
        <w:t xml:space="preserve">the </w:t>
      </w:r>
      <w:r w:rsidR="00CC67A6" w:rsidRPr="009C7005">
        <w:rPr>
          <w:rFonts w:ascii="Arial" w:eastAsiaTheme="minorEastAsia" w:hAnsi="Arial" w:cs="Arial"/>
        </w:rPr>
        <w:t>true</w:t>
      </w:r>
      <w:r w:rsidR="009C7005">
        <w:rPr>
          <w:rFonts w:ascii="Arial" w:eastAsiaTheme="minorEastAsia" w:hAnsi="Arial" w:cs="Arial"/>
        </w:rPr>
        <w:t xml:space="preserve"> </w:t>
      </w:r>
      <w:r w:rsidR="00DC54AC" w:rsidRPr="009C7005">
        <w:rPr>
          <w:rFonts w:ascii="Arial" w:eastAsiaTheme="minorEastAsia" w:hAnsi="Arial" w:cs="Arial"/>
        </w:rPr>
        <w:t xml:space="preserve">biomarker </w:t>
      </w:r>
      <w:r w:rsidR="009C7005">
        <w:rPr>
          <w:rFonts w:ascii="Arial" w:eastAsiaTheme="minorEastAsia" w:hAnsi="Arial" w:cs="Arial"/>
        </w:rPr>
        <w:t>concentration, not affected by</w:t>
      </w:r>
      <w:r w:rsidR="00DC54AC">
        <w:rPr>
          <w:rFonts w:ascii="Arial" w:eastAsiaTheme="minorEastAsia" w:hAnsi="Arial" w:cs="Arial"/>
        </w:rPr>
        <w:t xml:space="preserve"> assay or technical </w:t>
      </w:r>
      <w:r w:rsidR="009C7005">
        <w:rPr>
          <w:rFonts w:ascii="Arial" w:eastAsiaTheme="minorEastAsia" w:hAnsi="Arial" w:cs="Arial"/>
        </w:rPr>
        <w:t>error</w:t>
      </w:r>
      <w:r w:rsidR="00CC67A6" w:rsidRPr="00CC67A6">
        <w:rPr>
          <w:rFonts w:ascii="Arial" w:eastAsiaTheme="minorEastAsia" w:hAnsi="Arial" w:cs="Arial"/>
        </w:rPr>
        <w:t>.</w:t>
      </w:r>
      <w:r w:rsidR="008F4333">
        <w:rPr>
          <w:rFonts w:ascii="Arial" w:hAnsi="Arial" w:cs="Arial"/>
          <w:i/>
        </w:rPr>
        <w:t xml:space="preserve"> </w:t>
      </w:r>
      <w:r w:rsidR="008F4333">
        <w:rPr>
          <w:rFonts w:ascii="Arial" w:eastAsiaTheme="minorEastAsia" w:hAnsi="Arial" w:cs="Arial"/>
        </w:rPr>
        <w:t>All patients</w:t>
      </w:r>
      <w:r w:rsidR="00491EAF">
        <w:rPr>
          <w:rFonts w:ascii="Arial" w:eastAsiaTheme="minorEastAsia" w:hAnsi="Arial" w:cs="Arial"/>
        </w:rPr>
        <w:t xml:space="preserve"> are</w:t>
      </w:r>
      <w:r w:rsidR="00DC54AC">
        <w:rPr>
          <w:rFonts w:ascii="Arial" w:eastAsiaTheme="minorEastAsia" w:hAnsi="Arial" w:cs="Arial"/>
        </w:rPr>
        <w:t xml:space="preserve"> initially</w:t>
      </w:r>
      <w:r w:rsidR="00491EAF">
        <w:rPr>
          <w:rFonts w:ascii="Arial" w:eastAsiaTheme="minorEastAsia" w:hAnsi="Arial" w:cs="Arial"/>
        </w:rPr>
        <w:t xml:space="preserve"> assumed to be </w:t>
      </w:r>
      <w:r w:rsidR="008F4333">
        <w:rPr>
          <w:rFonts w:ascii="Arial" w:eastAsiaTheme="minorEastAsia" w:hAnsi="Arial" w:cs="Arial"/>
        </w:rPr>
        <w:t xml:space="preserve">in a healthy </w:t>
      </w:r>
      <w:r w:rsidR="00DC54AC">
        <w:rPr>
          <w:rFonts w:ascii="Arial" w:eastAsiaTheme="minorEastAsia" w:hAnsi="Arial" w:cs="Arial"/>
        </w:rPr>
        <w:t xml:space="preserve">(non-cancer) </w:t>
      </w:r>
      <w:r w:rsidR="008F4333">
        <w:rPr>
          <w:rFonts w:ascii="Arial" w:eastAsiaTheme="minorEastAsia" w:hAnsi="Arial" w:cs="Arial"/>
        </w:rPr>
        <w:t xml:space="preserve">state, </w:t>
      </w:r>
      <w:r w:rsidR="00DC54AC">
        <w:rPr>
          <w:rFonts w:ascii="Arial" w:eastAsiaTheme="minorEastAsia" w:hAnsi="Arial" w:cs="Arial"/>
        </w:rPr>
        <w:t xml:space="preserve">with cancer onset assumed for </w:t>
      </w:r>
      <w:proofErr w:type="spellStart"/>
      <w:r w:rsidR="00DC54AC" w:rsidRPr="009C7005">
        <w:rPr>
          <w:rFonts w:ascii="Arial" w:eastAsiaTheme="minorEastAsia" w:hAnsi="Arial" w:cs="Arial"/>
          <w:i/>
        </w:rPr>
        <w:t>n</w:t>
      </w:r>
      <w:r w:rsidR="00DC54AC" w:rsidRPr="009C7005">
        <w:rPr>
          <w:rFonts w:ascii="Arial" w:eastAsiaTheme="minorEastAsia" w:hAnsi="Arial" w:cs="Arial"/>
          <w:vertAlign w:val="subscript"/>
        </w:rPr>
        <w:t>c</w:t>
      </w:r>
      <w:proofErr w:type="spellEnd"/>
      <w:r w:rsidR="00DC54AC">
        <w:rPr>
          <w:rFonts w:ascii="Arial" w:eastAsiaTheme="minorEastAsia" w:hAnsi="Arial" w:cs="Arial"/>
        </w:rPr>
        <w:t xml:space="preserve"> patients who go on to develop cancer </w:t>
      </w:r>
      <w:r w:rsidR="009C7005">
        <w:rPr>
          <w:rFonts w:ascii="Arial" w:eastAsiaTheme="minorEastAsia" w:hAnsi="Arial" w:cs="Arial"/>
        </w:rPr>
        <w:t xml:space="preserve">at </w:t>
      </w:r>
      <w:proofErr w:type="spellStart"/>
      <w:r w:rsidR="009C7005" w:rsidRPr="00951FAD">
        <w:rPr>
          <w:rFonts w:ascii="Arial" w:eastAsiaTheme="minorEastAsia" w:hAnsi="Arial" w:cs="Arial"/>
          <w:i/>
        </w:rPr>
        <w:t>t</w:t>
      </w:r>
      <w:r w:rsidR="009C7005" w:rsidRPr="00951FAD">
        <w:rPr>
          <w:rFonts w:ascii="Arial" w:eastAsiaTheme="minorEastAsia" w:hAnsi="Arial" w:cs="Arial"/>
          <w:vertAlign w:val="subscript"/>
        </w:rPr>
        <w:t>c</w:t>
      </w:r>
      <w:proofErr w:type="spellEnd"/>
      <w:r w:rsidR="009C7005">
        <w:rPr>
          <w:rFonts w:ascii="Arial" w:eastAsiaTheme="minorEastAsia" w:hAnsi="Arial" w:cs="Arial"/>
        </w:rPr>
        <w:t xml:space="preserve"> =</w:t>
      </w:r>
      <w:r w:rsidR="00DC54AC">
        <w:rPr>
          <w:rFonts w:ascii="Arial" w:eastAsiaTheme="minorEastAsia" w:hAnsi="Arial" w:cs="Arial"/>
        </w:rPr>
        <w:t xml:space="preserve"> 500</w:t>
      </w:r>
      <w:r w:rsidR="009C7005">
        <w:rPr>
          <w:rFonts w:ascii="Arial" w:eastAsiaTheme="minorEastAsia" w:hAnsi="Arial" w:cs="Arial"/>
        </w:rPr>
        <w:t xml:space="preserve"> day</w:t>
      </w:r>
      <w:r w:rsidR="00DC54AC">
        <w:rPr>
          <w:rFonts w:ascii="Arial" w:eastAsiaTheme="minorEastAsia" w:hAnsi="Arial" w:cs="Arial"/>
        </w:rPr>
        <w:t>.</w:t>
      </w:r>
    </w:p>
    <w:p w14:paraId="31CA8E31" w14:textId="0039EB61" w:rsidR="008F4333" w:rsidRPr="008F4333" w:rsidRDefault="008F4333" w:rsidP="00951FAD">
      <w:pPr>
        <w:ind w:firstLine="720"/>
        <w:rPr>
          <w:rFonts w:ascii="Arial" w:eastAsiaTheme="minorEastAsia" w:hAnsi="Arial" w:cs="Arial"/>
        </w:rPr>
      </w:pPr>
      <w:r>
        <w:rPr>
          <w:rFonts w:ascii="Arial" w:eastAsiaTheme="minorEastAsia" w:hAnsi="Arial" w:cs="Arial"/>
        </w:rPr>
        <w:t>For healthy patients,</w:t>
      </w:r>
      <w:r w:rsidR="00491EAF">
        <w:rPr>
          <w:rFonts w:ascii="Arial" w:eastAsiaTheme="minorEastAsia" w:hAnsi="Arial" w:cs="Arial"/>
        </w:rPr>
        <w:t xml:space="preserve"> the</w:t>
      </w:r>
      <w:r w:rsidR="009C7005">
        <w:rPr>
          <w:rFonts w:ascii="Arial" w:eastAsiaTheme="minorEastAsia" w:hAnsi="Arial" w:cs="Arial"/>
        </w:rPr>
        <w:t xml:space="preserve"> true</w:t>
      </w:r>
      <w:r w:rsidR="00491EAF">
        <w:rPr>
          <w:rFonts w:ascii="Arial" w:eastAsiaTheme="minorEastAsia" w:hAnsi="Arial" w:cs="Arial"/>
        </w:rPr>
        <w:t xml:space="preserve"> baseline biomarker concentration is assumed constant, i.e.,</w:t>
      </w:r>
    </w:p>
    <w:p w14:paraId="0337F359" w14:textId="77777777" w:rsidR="008F4333" w:rsidRPr="008F4333" w:rsidRDefault="008F4333" w:rsidP="00CC67A6">
      <w:pPr>
        <w:rPr>
          <w:rFonts w:ascii="Arial" w:eastAsiaTheme="minorEastAsia" w:hAnsi="Arial" w:cs="Arial"/>
        </w:rPr>
      </w:pPr>
    </w:p>
    <w:p w14:paraId="297C4A24" w14:textId="452F7EAB" w:rsidR="008F4333" w:rsidRPr="008F4333" w:rsidRDefault="00951FAD" w:rsidP="00CC67A6">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c</m:t>
              </m:r>
            </m:e>
            <m:sub>
              <m:r>
                <w:rPr>
                  <w:rFonts w:ascii="Cambria Math" w:eastAsiaTheme="minorEastAsia" w:hAnsi="Cambria Math" w:cs="Arial"/>
                </w:rPr>
                <m:t>h</m:t>
              </m:r>
            </m:sub>
          </m:sSub>
          <m:d>
            <m:dPr>
              <m:ctrlPr>
                <w:rPr>
                  <w:rFonts w:ascii="Cambria Math" w:eastAsiaTheme="minorEastAsia" w:hAnsi="Cambria Math" w:cs="Arial"/>
                  <w:i/>
                </w:rPr>
              </m:ctrlPr>
            </m:dPr>
            <m:e>
              <m:r>
                <w:rPr>
                  <w:rFonts w:ascii="Cambria Math" w:eastAsiaTheme="minorEastAsia" w:hAnsi="Cambria Math" w:cs="Arial"/>
                </w:rPr>
                <m:t>t</m:t>
              </m:r>
            </m:e>
          </m:d>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c</m:t>
              </m:r>
            </m:e>
            <m:sub>
              <m:r>
                <w:rPr>
                  <w:rFonts w:ascii="Cambria Math" w:eastAsiaTheme="minorEastAsia" w:hAnsi="Cambria Math" w:cs="Arial"/>
                </w:rPr>
                <m:t>h0</m:t>
              </m:r>
            </m:sub>
          </m:sSub>
        </m:oMath>
      </m:oMathPara>
    </w:p>
    <w:p w14:paraId="01A71E09" w14:textId="77777777" w:rsidR="008F4333" w:rsidRPr="008F4333" w:rsidRDefault="008F4333" w:rsidP="00CC67A6">
      <w:pPr>
        <w:rPr>
          <w:rFonts w:ascii="Arial" w:eastAsiaTheme="minorEastAsia" w:hAnsi="Arial" w:cs="Arial"/>
        </w:rPr>
      </w:pPr>
    </w:p>
    <w:p w14:paraId="2D8A4A20" w14:textId="145A3C0E" w:rsidR="008F4333" w:rsidRDefault="00C14E03" w:rsidP="00CC67A6">
      <w:pPr>
        <w:rPr>
          <w:rFonts w:ascii="Arial" w:eastAsiaTheme="minorEastAsia" w:hAnsi="Arial" w:cs="Arial"/>
        </w:rPr>
      </w:pPr>
      <w:r>
        <w:rPr>
          <w:rFonts w:ascii="Arial" w:eastAsiaTheme="minorEastAsia" w:hAnsi="Arial" w:cs="Arial"/>
        </w:rPr>
        <w:t>For each patient</w:t>
      </w:r>
      <w:r w:rsidR="008B31C5">
        <w:rPr>
          <w:rFonts w:ascii="Arial" w:eastAsiaTheme="minorEastAsia" w:hAnsi="Arial" w:cs="Arial"/>
        </w:rPr>
        <w:t xml:space="preserve"> </w:t>
      </w:r>
      <w:proofErr w:type="spellStart"/>
      <w:r w:rsidR="008B31C5" w:rsidRPr="00951FAD">
        <w:rPr>
          <w:rFonts w:ascii="Arial" w:eastAsiaTheme="minorEastAsia" w:hAnsi="Arial" w:cs="Arial"/>
          <w:i/>
        </w:rPr>
        <w:t>i</w:t>
      </w:r>
      <w:proofErr w:type="spellEnd"/>
      <w:r>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H</m:t>
            </m:r>
          </m:e>
          <m:sub>
            <m:r>
              <w:rPr>
                <w:rFonts w:ascii="Cambria Math" w:eastAsiaTheme="minorEastAsia" w:hAnsi="Cambria Math" w:cs="Arial"/>
              </w:rPr>
              <m:t>0</m:t>
            </m:r>
          </m:sub>
        </m:sSub>
      </m:oMath>
      <w:r w:rsidR="00EB2761">
        <w:rPr>
          <w:rFonts w:ascii="Arial" w:eastAsiaTheme="minorEastAsia" w:hAnsi="Arial" w:cs="Arial"/>
        </w:rPr>
        <w:t xml:space="preserve"> was</w:t>
      </w:r>
      <w:r w:rsidR="008F4333">
        <w:rPr>
          <w:rFonts w:ascii="Arial" w:eastAsiaTheme="minorEastAsia" w:hAnsi="Arial" w:cs="Arial"/>
        </w:rPr>
        <w:t xml:space="preserve"> chosen from a normal distribution</w:t>
      </w:r>
      <w:r w:rsidR="00491EAF">
        <w:rPr>
          <w:rFonts w:ascii="Arial" w:eastAsiaTheme="minorEastAsia" w:hAnsi="Arial" w:cs="Arial"/>
        </w:rPr>
        <w:t xml:space="preserve"> with an</w:t>
      </w:r>
      <w:r w:rsidR="008F4333">
        <w:rPr>
          <w:rFonts w:ascii="Arial" w:eastAsiaTheme="minorEastAsia" w:hAnsi="Arial" w:cs="Arial"/>
        </w:rPr>
        <w:t xml:space="preserve"> adjustable variance, based on the desired level of population baseline variation in the simulation. For </w:t>
      </w:r>
      <w:r w:rsidR="00EB2761">
        <w:rPr>
          <w:rFonts w:ascii="Arial" w:eastAsiaTheme="minorEastAsia" w:hAnsi="Arial" w:cs="Arial"/>
        </w:rPr>
        <w:t xml:space="preserve">the subset of </w:t>
      </w:r>
      <w:r w:rsidR="008F4333">
        <w:rPr>
          <w:rFonts w:ascii="Arial" w:eastAsiaTheme="minorEastAsia" w:hAnsi="Arial" w:cs="Arial"/>
        </w:rPr>
        <w:t>patients</w:t>
      </w:r>
      <w:r w:rsidR="00491EAF">
        <w:rPr>
          <w:rFonts w:ascii="Arial" w:eastAsiaTheme="minorEastAsia" w:hAnsi="Arial" w:cs="Arial"/>
        </w:rPr>
        <w:t xml:space="preserve"> who develop cancer</w:t>
      </w:r>
      <w:r w:rsidR="008F4333">
        <w:rPr>
          <w:rFonts w:ascii="Arial" w:eastAsiaTheme="minorEastAsia" w:hAnsi="Arial" w:cs="Arial"/>
        </w:rPr>
        <w:t>,</w:t>
      </w:r>
      <w:r w:rsidR="00491EAF">
        <w:rPr>
          <w:rFonts w:ascii="Arial" w:eastAsiaTheme="minorEastAsia" w:hAnsi="Arial" w:cs="Arial"/>
        </w:rPr>
        <w:t xml:space="preserve"> the baseline biomarker concentration is</w:t>
      </w:r>
      <w:r w:rsidR="008F4333">
        <w:rPr>
          <w:rFonts w:ascii="Arial" w:eastAsiaTheme="minorEastAsia" w:hAnsi="Arial" w:cs="Arial"/>
        </w:rPr>
        <w:t xml:space="preserve"> </w:t>
      </w:r>
    </w:p>
    <w:p w14:paraId="539BD824" w14:textId="77777777" w:rsidR="00C14E03" w:rsidRPr="008F4333" w:rsidRDefault="00C14E03" w:rsidP="00CC67A6">
      <w:pPr>
        <w:rPr>
          <w:rFonts w:ascii="Arial" w:eastAsiaTheme="minorEastAsia" w:hAnsi="Arial" w:cs="Arial"/>
        </w:rPr>
      </w:pPr>
    </w:p>
    <w:p w14:paraId="128A5249" w14:textId="231F1BA3" w:rsidR="00CC67A6" w:rsidRPr="003A414E" w:rsidRDefault="008F4333" w:rsidP="00CC67A6">
      <w:pPr>
        <w:rPr>
          <w:rFonts w:ascii="Arial" w:eastAsiaTheme="minorEastAsia" w:hAnsi="Arial" w:cs="Arial"/>
        </w:rPr>
      </w:pPr>
      <m:oMathPara>
        <m:oMath>
          <m:r>
            <w:rPr>
              <w:rFonts w:ascii="Cambria Math" w:eastAsiaTheme="minorEastAsia" w:hAnsi="Cambria Math" w:cs="Arial"/>
            </w:rPr>
            <m:t>C</m:t>
          </m:r>
          <m:d>
            <m:dPr>
              <m:ctrlPr>
                <w:rPr>
                  <w:rFonts w:ascii="Cambria Math" w:eastAsiaTheme="minorEastAsia" w:hAnsi="Cambria Math" w:cs="Arial"/>
                  <w:i/>
                </w:rPr>
              </m:ctrlPr>
            </m:dPr>
            <m:e>
              <m:r>
                <w:rPr>
                  <w:rFonts w:ascii="Cambria Math" w:eastAsiaTheme="minorEastAsia" w:hAnsi="Cambria Math" w:cs="Arial"/>
                </w:rPr>
                <m:t>t</m:t>
              </m:r>
            </m:e>
          </m:d>
          <m:r>
            <w:rPr>
              <w:rFonts w:ascii="Cambria Math" w:hAnsi="Cambria Math" w:cs="Arial"/>
            </w:rPr>
            <m:t>=</m:t>
          </m:r>
          <m:d>
            <m:dPr>
              <m:begChr m:val="{"/>
              <m:endChr m:val=""/>
              <m:ctrlPr>
                <w:rPr>
                  <w:rFonts w:ascii="Cambria Math" w:eastAsiaTheme="minorEastAsia" w:hAnsi="Cambria Math" w:cs="Arial"/>
                  <w:i/>
                </w:rPr>
              </m:ctrlPr>
            </m:dPr>
            <m:e>
              <m:eqArr>
                <m:eqArrPr>
                  <m:ctrlPr>
                    <w:rPr>
                      <w:rFonts w:ascii="Cambria Math" w:eastAsiaTheme="minorEastAsia" w:hAnsi="Cambria Math" w:cs="Arial"/>
                      <w:i/>
                    </w:rPr>
                  </m:ctrlPr>
                </m:eqArrPr>
                <m:e>
                  <m:sSub>
                    <m:sSubPr>
                      <m:ctrlPr>
                        <w:rPr>
                          <w:rFonts w:ascii="Cambria Math" w:eastAsiaTheme="minorEastAsia" w:hAnsi="Cambria Math" w:cs="Arial"/>
                          <w:i/>
                        </w:rPr>
                      </m:ctrlPr>
                    </m:sSubPr>
                    <m:e>
                      <m:r>
                        <w:rPr>
                          <w:rFonts w:ascii="Cambria Math" w:eastAsiaTheme="minorEastAsia" w:hAnsi="Cambria Math" w:cs="Arial"/>
                        </w:rPr>
                        <m:t>G</m:t>
                      </m:r>
                    </m:e>
                    <m:sub>
                      <m:r>
                        <w:rPr>
                          <w:rFonts w:ascii="Cambria Math" w:eastAsiaTheme="minorEastAsia" w:hAnsi="Cambria Math" w:cs="Arial"/>
                        </w:rPr>
                        <m:t>0</m:t>
                      </m:r>
                    </m:sub>
                  </m:sSub>
                  <m:r>
                    <w:rPr>
                      <w:rFonts w:ascii="Cambria Math" w:hAnsi="Cambria Math" w:cs="Arial"/>
                    </w:rPr>
                    <m:t>,  &amp;t&lt;</m:t>
                  </m:r>
                  <m:sSub>
                    <m:sSubPr>
                      <m:ctrlPr>
                        <w:rPr>
                          <w:rFonts w:ascii="Cambria Math" w:hAnsi="Cambria Math" w:cs="Arial"/>
                          <w:i/>
                        </w:rPr>
                      </m:ctrlPr>
                    </m:sSubPr>
                    <m:e>
                      <m:r>
                        <w:rPr>
                          <w:rFonts w:ascii="Cambria Math" w:hAnsi="Cambria Math" w:cs="Arial"/>
                        </w:rPr>
                        <m:t>t</m:t>
                      </m:r>
                    </m:e>
                    <m:sub>
                      <m:r>
                        <w:rPr>
                          <w:rFonts w:ascii="Cambria Math" w:hAnsi="Cambria Math" w:cs="Arial"/>
                        </w:rPr>
                        <m:t>cancer onset</m:t>
                      </m:r>
                    </m:sub>
                  </m:sSub>
                </m:e>
                <m:e>
                  <m:sSub>
                    <m:sSubPr>
                      <m:ctrlPr>
                        <w:rPr>
                          <w:rFonts w:ascii="Cambria Math" w:eastAsiaTheme="minorEastAsia" w:hAnsi="Cambria Math" w:cs="Arial"/>
                          <w:i/>
                        </w:rPr>
                      </m:ctrlPr>
                    </m:sSubPr>
                    <m:e>
                      <m:r>
                        <w:rPr>
                          <w:rFonts w:ascii="Cambria Math" w:eastAsiaTheme="minorEastAsia" w:hAnsi="Cambria Math" w:cs="Arial"/>
                        </w:rPr>
                        <m:t>G</m:t>
                      </m:r>
                    </m:e>
                    <m:sub>
                      <m:r>
                        <w:rPr>
                          <w:rFonts w:ascii="Cambria Math" w:eastAsiaTheme="minorEastAsia" w:hAnsi="Cambria Math" w:cs="Arial"/>
                        </w:rPr>
                        <m:t>0</m:t>
                      </m:r>
                    </m:sub>
                  </m:sSub>
                  <m:sSup>
                    <m:sSupPr>
                      <m:ctrlPr>
                        <w:rPr>
                          <w:rFonts w:ascii="Cambria Math" w:eastAsiaTheme="minorEastAsia" w:hAnsi="Cambria Math" w:cs="Arial"/>
                          <w:i/>
                        </w:rPr>
                      </m:ctrlPr>
                    </m:sSupPr>
                    <m:e>
                      <m:r>
                        <w:rPr>
                          <w:rFonts w:ascii="Cambria Math" w:eastAsiaTheme="minorEastAsia" w:hAnsi="Cambria Math" w:cs="Arial"/>
                        </w:rPr>
                        <m:t>e</m:t>
                      </m:r>
                    </m:e>
                    <m:sup>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gr</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decay</m:t>
                              </m:r>
                            </m:sub>
                          </m:sSub>
                        </m:den>
                      </m:f>
                      <m:r>
                        <w:rPr>
                          <w:rFonts w:ascii="Cambria Math" w:eastAsiaTheme="minorEastAsia" w:hAnsi="Cambria Math" w:cs="Arial"/>
                        </w:rPr>
                        <m:t>(1-</m:t>
                      </m:r>
                      <m:sSup>
                        <m:sSupPr>
                          <m:ctrlPr>
                            <w:rPr>
                              <w:rFonts w:ascii="Cambria Math" w:eastAsiaTheme="minorEastAsia" w:hAnsi="Cambria Math" w:cs="Arial"/>
                              <w:i/>
                            </w:rPr>
                          </m:ctrlPr>
                        </m:sSupPr>
                        <m:e>
                          <m:r>
                            <w:rPr>
                              <w:rFonts w:ascii="Cambria Math" w:eastAsiaTheme="minorEastAsia" w:hAnsi="Cambria Math" w:cs="Arial"/>
                            </w:rPr>
                            <m:t>e</m:t>
                          </m:r>
                        </m:e>
                        <m: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decay</m:t>
                              </m:r>
                            </m:sub>
                          </m:sSub>
                          <m:r>
                            <w:rPr>
                              <w:rFonts w:ascii="Cambria Math" w:eastAsiaTheme="minorEastAsia" w:hAnsi="Cambria Math" w:cs="Arial"/>
                            </w:rPr>
                            <m:t>t</m:t>
                          </m:r>
                        </m:sup>
                      </m:sSup>
                      <m:r>
                        <w:rPr>
                          <w:rFonts w:ascii="Cambria Math" w:eastAsiaTheme="minorEastAsia" w:hAnsi="Cambria Math" w:cs="Arial"/>
                        </w:rPr>
                        <m:t>)</m:t>
                      </m:r>
                    </m:sup>
                  </m:sSup>
                  <m:r>
                    <w:rPr>
                      <w:rFonts w:ascii="Cambria Math" w:hAnsi="Cambria Math" w:cs="Arial"/>
                    </w:rPr>
                    <m:t>,  &amp;t≥</m:t>
                  </m:r>
                  <m:sSub>
                    <m:sSubPr>
                      <m:ctrlPr>
                        <w:rPr>
                          <w:rFonts w:ascii="Cambria Math" w:hAnsi="Cambria Math" w:cs="Arial"/>
                          <w:i/>
                        </w:rPr>
                      </m:ctrlPr>
                    </m:sSubPr>
                    <m:e>
                      <m:r>
                        <w:rPr>
                          <w:rFonts w:ascii="Cambria Math" w:hAnsi="Cambria Math" w:cs="Arial"/>
                        </w:rPr>
                        <m:t>t</m:t>
                      </m:r>
                    </m:e>
                    <m:sub>
                      <m:r>
                        <w:rPr>
                          <w:rFonts w:ascii="Cambria Math" w:hAnsi="Cambria Math" w:cs="Arial"/>
                        </w:rPr>
                        <m:t>cancer onset</m:t>
                      </m:r>
                    </m:sub>
                  </m:sSub>
                </m:e>
              </m:eqArr>
            </m:e>
          </m:d>
        </m:oMath>
      </m:oMathPara>
    </w:p>
    <w:p w14:paraId="7F2EC161" w14:textId="77777777" w:rsidR="003A414E" w:rsidRPr="003A414E" w:rsidRDefault="003A414E" w:rsidP="00CC67A6">
      <w:pPr>
        <w:rPr>
          <w:rFonts w:ascii="Arial" w:eastAsiaTheme="minorEastAsia" w:hAnsi="Arial" w:cs="Arial"/>
        </w:rPr>
      </w:pPr>
    </w:p>
    <w:p w14:paraId="0BB11F19" w14:textId="0F10C37E" w:rsidR="00CC67A6" w:rsidRPr="003A414E" w:rsidRDefault="00C14E03" w:rsidP="00CC67A6">
      <w:pPr>
        <w:rPr>
          <w:rFonts w:ascii="Arial" w:eastAsiaTheme="minorEastAsia" w:hAnsi="Arial" w:cs="Arial"/>
        </w:rPr>
      </w:pPr>
      <w:r>
        <w:rPr>
          <w:rFonts w:ascii="Arial" w:eastAsiaTheme="minorEastAsia" w:hAnsi="Arial" w:cs="Arial"/>
        </w:rPr>
        <w:t xml:space="preserve">For each patient, </w:t>
      </w:r>
      <m:oMath>
        <m:sSub>
          <m:sSubPr>
            <m:ctrlPr>
              <w:rPr>
                <w:rFonts w:ascii="Cambria Math" w:eastAsiaTheme="minorEastAsia" w:hAnsi="Cambria Math" w:cs="Arial"/>
                <w:i/>
              </w:rPr>
            </m:ctrlPr>
          </m:sSubPr>
          <m:e>
            <m:r>
              <w:rPr>
                <w:rFonts w:ascii="Cambria Math" w:eastAsiaTheme="minorEastAsia" w:hAnsi="Cambria Math" w:cs="Arial"/>
              </w:rPr>
              <m:t>G</m:t>
            </m:r>
          </m:e>
          <m:sub>
            <m:r>
              <w:rPr>
                <w:rFonts w:ascii="Cambria Math" w:eastAsiaTheme="minorEastAsia" w:hAnsi="Cambria Math" w:cs="Arial"/>
              </w:rPr>
              <m:t>0</m:t>
            </m:r>
          </m:sub>
        </m:sSub>
      </m:oMath>
      <w:r>
        <w:rPr>
          <w:rFonts w:ascii="Arial" w:eastAsiaTheme="minorEastAsia" w:hAnsi="Arial" w:cs="Arial"/>
        </w:rPr>
        <w:t xml:space="preserve"> was chosen f</w:t>
      </w:r>
      <w:r w:rsidR="00E91894">
        <w:rPr>
          <w:rFonts w:ascii="Arial" w:eastAsiaTheme="minorEastAsia" w:hAnsi="Arial" w:cs="Arial"/>
        </w:rPr>
        <w:t>rom a normal distribution with</w:t>
      </w:r>
      <w:r>
        <w:rPr>
          <w:rFonts w:ascii="Arial" w:eastAsiaTheme="minorEastAsia" w:hAnsi="Arial" w:cs="Arial"/>
        </w:rPr>
        <w:t xml:space="preserve"> an adjustable variance</w:t>
      </w:r>
      <w:r w:rsidR="003A414E">
        <w:rPr>
          <w:rFonts w:ascii="Arial" w:eastAsiaTheme="minorEastAsia" w:hAnsi="Arial" w:cs="Arial"/>
        </w:rPr>
        <w:t>,</w:t>
      </w:r>
      <w:r>
        <w:rPr>
          <w:rFonts w:ascii="Arial" w:eastAsiaTheme="minorEastAsia" w:hAnsi="Arial" w:cs="Arial"/>
        </w:rPr>
        <w:t xml:space="preserve"> and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gr</m:t>
            </m:r>
          </m:sub>
        </m:sSub>
        <m:r>
          <w:rPr>
            <w:rFonts w:ascii="Cambria Math" w:eastAsiaTheme="minorEastAsia" w:hAnsi="Cambria Math" w:cs="Arial"/>
          </w:rPr>
          <m:t xml:space="preserve"> </m:t>
        </m:r>
      </m:oMath>
      <w:r w:rsidR="00CC67A6" w:rsidRPr="003A414E">
        <w:rPr>
          <w:rFonts w:ascii="Arial" w:eastAsiaTheme="minorEastAsia" w:hAnsi="Arial" w:cs="Arial"/>
        </w:rPr>
        <w:t xml:space="preserve">and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decay</m:t>
            </m:r>
          </m:sub>
        </m:sSub>
      </m:oMath>
      <w:r>
        <w:rPr>
          <w:rFonts w:ascii="Arial" w:eastAsiaTheme="minorEastAsia" w:hAnsi="Arial" w:cs="Arial"/>
        </w:rPr>
        <w:t xml:space="preserve"> were</w:t>
      </w:r>
      <w:r w:rsidR="00CC67A6" w:rsidRPr="003A414E">
        <w:rPr>
          <w:rFonts w:ascii="Arial" w:eastAsiaTheme="minorEastAsia" w:hAnsi="Arial" w:cs="Arial"/>
        </w:rPr>
        <w:t xml:space="preserve"> selected from a uniformly distributed </w:t>
      </w:r>
      <w:commentRangeStart w:id="9"/>
      <w:r w:rsidR="00CC67A6" w:rsidRPr="003A414E">
        <w:rPr>
          <w:rFonts w:ascii="Arial" w:eastAsiaTheme="minorEastAsia" w:hAnsi="Arial" w:cs="Arial"/>
        </w:rPr>
        <w:t>range of growth and decay rates</w:t>
      </w:r>
      <w:commentRangeEnd w:id="9"/>
      <w:r w:rsidR="00491EAF">
        <w:rPr>
          <w:rStyle w:val="CommentReference"/>
        </w:rPr>
        <w:commentReference w:id="9"/>
      </w:r>
      <w:r w:rsidR="003A414E">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gr</m:t>
            </m:r>
          </m:sub>
        </m:sSub>
        <m:r>
          <w:rPr>
            <w:rFonts w:ascii="Cambria Math" w:eastAsiaTheme="minorEastAsia" w:hAnsi="Cambria Math" w:cs="Arial"/>
          </w:rPr>
          <m:t xml:space="preserve"> </m:t>
        </m:r>
        <w:proofErr w:type="gramStart"/>
        <m:r>
          <w:rPr>
            <w:rFonts w:ascii="Cambria Math" w:eastAsiaTheme="minorEastAsia" w:hAnsi="Cambria Math" w:cs="Arial"/>
          </w:rPr>
          <m:t>∈[</m:t>
        </m:r>
        <w:proofErr w:type="gramEnd"/>
        <m:r>
          <w:rPr>
            <w:rFonts w:ascii="Cambria Math" w:eastAsiaTheme="minorEastAsia" w:hAnsi="Cambria Math" w:cs="Arial"/>
          </w:rPr>
          <m:t>5.6*</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-3</m:t>
            </m:r>
          </m:sup>
        </m:sSup>
        <m:r>
          <w:rPr>
            <w:rFonts w:ascii="Cambria Math" w:eastAsiaTheme="minorEastAsia" w:hAnsi="Cambria Math" w:cs="Arial"/>
          </w:rPr>
          <m:t>, 5.8*</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-3</m:t>
            </m:r>
          </m:sup>
        </m:sSup>
        <m:r>
          <w:rPr>
            <w:rFonts w:ascii="Cambria Math" w:eastAsiaTheme="minorEastAsia" w:hAnsi="Cambria Math" w:cs="Arial"/>
          </w:rPr>
          <m:t>]</m:t>
        </m:r>
      </m:oMath>
      <w:r w:rsidR="008F4333">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decay</m:t>
            </m:r>
          </m:sub>
        </m:sSub>
        <m:r>
          <w:rPr>
            <w:rFonts w:ascii="Cambria Math" w:eastAsiaTheme="minorEastAsia" w:hAnsi="Cambria Math" w:cs="Arial"/>
          </w:rPr>
          <m:t xml:space="preserve"> ∈[0.9*</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-4</m:t>
            </m:r>
          </m:sup>
        </m:sSup>
        <m:r>
          <w:rPr>
            <w:rFonts w:ascii="Cambria Math" w:eastAsiaTheme="minorEastAsia" w:hAnsi="Cambria Math" w:cs="Arial"/>
          </w:rPr>
          <m:t>, 1.1*</m:t>
        </m:r>
        <m:sSup>
          <m:sSupPr>
            <m:ctrlPr>
              <w:rPr>
                <w:rFonts w:ascii="Cambria Math" w:eastAsiaTheme="minorEastAsia" w:hAnsi="Cambria Math" w:cs="Arial"/>
                <w:i/>
              </w:rPr>
            </m:ctrlPr>
          </m:sSupPr>
          <m:e>
            <m:r>
              <w:rPr>
                <w:rFonts w:ascii="Cambria Math" w:eastAsiaTheme="minorEastAsia" w:hAnsi="Cambria Math" w:cs="Arial"/>
              </w:rPr>
              <m:t>10</m:t>
            </m:r>
          </m:e>
          <m:sup>
            <m:r>
              <w:rPr>
                <w:rFonts w:ascii="Cambria Math" w:eastAsiaTheme="minorEastAsia" w:hAnsi="Cambria Math" w:cs="Arial"/>
              </w:rPr>
              <m:t>-4</m:t>
            </m:r>
          </m:sup>
        </m:sSup>
        <m:r>
          <w:rPr>
            <w:rFonts w:ascii="Cambria Math" w:eastAsiaTheme="minorEastAsia" w:hAnsi="Cambria Math" w:cs="Arial"/>
          </w:rPr>
          <m:t>]</m:t>
        </m:r>
      </m:oMath>
      <w:r w:rsidR="00CC67A6" w:rsidRPr="003A414E">
        <w:rPr>
          <w:rFonts w:ascii="Arial" w:eastAsiaTheme="minorEastAsia" w:hAnsi="Arial" w:cs="Arial"/>
        </w:rPr>
        <w:t>. The aggressive and healthy biomarker trajectories</w:t>
      </w:r>
      <w:r>
        <w:rPr>
          <w:rFonts w:ascii="Arial" w:eastAsiaTheme="minorEastAsia" w:hAnsi="Arial" w:cs="Arial"/>
        </w:rPr>
        <w:t xml:space="preserve"> were</w:t>
      </w:r>
      <w:r w:rsidR="00CC67A6" w:rsidRPr="003A414E">
        <w:rPr>
          <w:rFonts w:ascii="Arial" w:eastAsiaTheme="minorEastAsia" w:hAnsi="Arial" w:cs="Arial"/>
        </w:rPr>
        <w:t xml:space="preserve"> generated for </w:t>
      </w:r>
      <m:oMath>
        <m:r>
          <w:rPr>
            <w:rFonts w:ascii="Cambria Math" w:eastAsiaTheme="minorEastAsia" w:hAnsi="Cambria Math" w:cs="Arial"/>
          </w:rPr>
          <m:t>t=0, 1, 2, …, 1000</m:t>
        </m:r>
      </m:oMath>
      <w:r w:rsidR="00CC67A6" w:rsidRPr="003A414E">
        <w:rPr>
          <w:rFonts w:ascii="Arial" w:eastAsiaTheme="minorEastAsia" w:hAnsi="Arial" w:cs="Arial"/>
        </w:rPr>
        <w:t>, simulating 1000 daily measurements.</w:t>
      </w:r>
    </w:p>
    <w:p w14:paraId="2502B389" w14:textId="77777777" w:rsidR="00CC67A6" w:rsidRPr="003A414E" w:rsidRDefault="00CC67A6" w:rsidP="00CC67A6">
      <w:pPr>
        <w:rPr>
          <w:rFonts w:ascii="Arial" w:eastAsiaTheme="minorEastAsia" w:hAnsi="Arial" w:cs="Arial"/>
        </w:rPr>
      </w:pPr>
    </w:p>
    <w:p w14:paraId="584E4916" w14:textId="77777777" w:rsidR="007D0463" w:rsidRDefault="00C14E03" w:rsidP="00CC67A6">
      <w:pPr>
        <w:rPr>
          <w:rFonts w:ascii="Arial" w:eastAsiaTheme="minorEastAsia" w:hAnsi="Arial" w:cs="Arial"/>
        </w:rPr>
      </w:pPr>
      <w:r>
        <w:rPr>
          <w:rFonts w:ascii="Arial" w:eastAsiaTheme="minorEastAsia" w:hAnsi="Arial" w:cs="Arial"/>
        </w:rPr>
        <w:t>The second step of simulation was to a</w:t>
      </w:r>
      <w:r w:rsidR="00CC67A6" w:rsidRPr="00C14E03">
        <w:rPr>
          <w:rFonts w:ascii="Arial" w:eastAsiaTheme="minorEastAsia" w:hAnsi="Arial" w:cs="Arial"/>
        </w:rPr>
        <w:t>dd noise to the true biomarker measurements to simulate the observed biomarker measurements.</w:t>
      </w:r>
      <w:r>
        <w:rPr>
          <w:rFonts w:ascii="Arial" w:eastAsiaTheme="minorEastAsia" w:hAnsi="Arial" w:cs="Arial"/>
        </w:rPr>
        <w:t xml:space="preserve"> </w:t>
      </w:r>
      <w:r w:rsidR="00775CBD">
        <w:rPr>
          <w:rFonts w:ascii="Arial" w:eastAsiaTheme="minorEastAsia" w:hAnsi="Arial" w:cs="Arial"/>
        </w:rPr>
        <w:t xml:space="preserve">In this study, we examined </w:t>
      </w:r>
      <w:r w:rsidR="007D0463">
        <w:rPr>
          <w:rFonts w:ascii="Arial" w:eastAsiaTheme="minorEastAsia" w:hAnsi="Arial" w:cs="Arial"/>
        </w:rPr>
        <w:t>3</w:t>
      </w:r>
      <w:r w:rsidR="00775CBD">
        <w:rPr>
          <w:rFonts w:ascii="Arial" w:eastAsiaTheme="minorEastAsia" w:hAnsi="Arial" w:cs="Arial"/>
        </w:rPr>
        <w:t xml:space="preserve"> noise models</w:t>
      </w:r>
      <w:r w:rsidR="007D0463">
        <w:rPr>
          <w:rFonts w:ascii="Arial" w:eastAsiaTheme="minorEastAsia" w:hAnsi="Arial" w:cs="Arial"/>
        </w:rPr>
        <w:t xml:space="preserve"> as follows</w:t>
      </w:r>
      <w:r w:rsidR="00775CBD">
        <w:rPr>
          <w:rFonts w:ascii="Arial" w:eastAsiaTheme="minorEastAsia" w:hAnsi="Arial" w:cs="Arial"/>
        </w:rPr>
        <w:t>.</w:t>
      </w:r>
    </w:p>
    <w:p w14:paraId="71A493DA" w14:textId="07DE8544" w:rsidR="007D0463" w:rsidRDefault="00CC67A6" w:rsidP="00951FAD">
      <w:pPr>
        <w:ind w:firstLine="720"/>
        <w:rPr>
          <w:rFonts w:ascii="Arial" w:eastAsiaTheme="minorEastAsia" w:hAnsi="Arial" w:cs="Arial"/>
        </w:rPr>
      </w:pPr>
      <w:r w:rsidRPr="00C14E03">
        <w:rPr>
          <w:rFonts w:ascii="Arial" w:eastAsiaTheme="minorEastAsia" w:hAnsi="Arial" w:cs="Arial"/>
        </w:rPr>
        <w:t>In</w:t>
      </w:r>
      <w:r w:rsidR="00C14E03">
        <w:rPr>
          <w:rFonts w:ascii="Arial" w:eastAsiaTheme="minorEastAsia" w:hAnsi="Arial" w:cs="Arial"/>
        </w:rPr>
        <w:t xml:space="preserve"> the </w:t>
      </w:r>
      <w:r w:rsidR="00C14E03">
        <w:rPr>
          <w:rFonts w:ascii="Arial" w:eastAsiaTheme="minorEastAsia" w:hAnsi="Arial" w:cs="Arial"/>
          <w:i/>
        </w:rPr>
        <w:t xml:space="preserve">constant </w:t>
      </w:r>
      <w:r w:rsidR="00255EF6">
        <w:rPr>
          <w:rFonts w:ascii="Arial" w:eastAsiaTheme="minorEastAsia" w:hAnsi="Arial" w:cs="Arial"/>
          <w:i/>
        </w:rPr>
        <w:t>error</w:t>
      </w:r>
      <w:r w:rsidRPr="00C14E03">
        <w:rPr>
          <w:rFonts w:ascii="Arial" w:eastAsiaTheme="minorEastAsia" w:hAnsi="Arial" w:cs="Arial"/>
        </w:rPr>
        <w:t xml:space="preserve"> model, each </w:t>
      </w:r>
      <w:r w:rsidR="00C14E03">
        <w:rPr>
          <w:rFonts w:ascii="Arial" w:eastAsiaTheme="minorEastAsia" w:hAnsi="Arial" w:cs="Arial"/>
        </w:rPr>
        <w:t>measurement in a signal received</w:t>
      </w:r>
      <w:r w:rsidRPr="00C14E03">
        <w:rPr>
          <w:rFonts w:ascii="Arial" w:eastAsiaTheme="minorEastAsia" w:hAnsi="Arial" w:cs="Arial"/>
        </w:rPr>
        <w:t xml:space="preserve"> roughly the same magnitude of noise, regardless of the magnitude of the measurement itself.</w:t>
      </w:r>
      <w:r w:rsidR="00C14E03">
        <w:rPr>
          <w:rFonts w:ascii="Arial" w:eastAsiaTheme="minorEastAsia" w:hAnsi="Arial" w:cs="Arial"/>
        </w:rPr>
        <w:t xml:space="preserve"> </w:t>
      </w:r>
      <w:r w:rsidRPr="00C14E03">
        <w:rPr>
          <w:rFonts w:ascii="Arial" w:eastAsiaTheme="minorEastAsia" w:hAnsi="Arial" w:cs="Arial"/>
        </w:rPr>
        <w:t xml:space="preserve">For each simulated </w:t>
      </w:r>
      <w:r w:rsidR="00C14E03">
        <w:rPr>
          <w:rFonts w:ascii="Arial" w:eastAsiaTheme="minorEastAsia" w:hAnsi="Arial" w:cs="Arial"/>
        </w:rPr>
        <w:t>patient</w:t>
      </w:r>
      <w:r w:rsidRPr="00C14E03">
        <w:rPr>
          <w:rFonts w:ascii="Arial" w:eastAsiaTheme="minorEastAsia" w:hAnsi="Arial" w:cs="Arial"/>
        </w:rPr>
        <w:t xml:space="preserve">, </w:t>
      </w:r>
      <w:r w:rsidR="00C14E03">
        <w:rPr>
          <w:rFonts w:ascii="Arial" w:eastAsiaTheme="minorEastAsia" w:hAnsi="Arial" w:cs="Arial"/>
        </w:rPr>
        <w:t xml:space="preserve">we </w:t>
      </w:r>
      <w:r w:rsidRPr="00C14E03">
        <w:rPr>
          <w:rFonts w:ascii="Arial" w:eastAsiaTheme="minorEastAsia" w:hAnsi="Arial" w:cs="Arial"/>
        </w:rPr>
        <w:t>create</w:t>
      </w:r>
      <w:r w:rsidR="00C14E03">
        <w:rPr>
          <w:rFonts w:ascii="Arial" w:eastAsiaTheme="minorEastAsia" w:hAnsi="Arial" w:cs="Arial"/>
        </w:rPr>
        <w:t>d</w:t>
      </w:r>
      <w:r w:rsidRPr="00C14E03">
        <w:rPr>
          <w:rFonts w:ascii="Arial" w:eastAsiaTheme="minorEastAsia" w:hAnsi="Arial" w:cs="Arial"/>
        </w:rPr>
        <w:t xml:space="preserve"> a noise array of 1000 values selected from a normal distribution,</w:t>
      </w:r>
      <w:r w:rsidR="00FB6DCD">
        <w:rPr>
          <w:rFonts w:ascii="Arial" w:eastAsiaTheme="minorEastAsia" w:hAnsi="Arial" w:cs="Arial"/>
        </w:rPr>
        <w:t xml:space="preserve"> </w:t>
      </w:r>
      <m:oMath>
        <m:r>
          <m:rPr>
            <m:scr m:val="script"/>
          </m:rPr>
          <w:rPr>
            <w:rFonts w:ascii="Cambria Math" w:eastAsiaTheme="minorEastAsia" w:hAnsi="Cambria Math" w:cs="Arial"/>
          </w:rPr>
          <m:t>N</m:t>
        </m:r>
        <m:d>
          <m:dPr>
            <m:ctrlPr>
              <w:rPr>
                <w:rFonts w:ascii="Cambria Math" w:eastAsiaTheme="minorEastAsia" w:hAnsi="Cambria Math" w:cs="Arial"/>
                <w:i/>
              </w:rPr>
            </m:ctrlPr>
          </m:dPr>
          <m:e>
            <m:r>
              <w:rPr>
                <w:rFonts w:ascii="Cambria Math" w:eastAsiaTheme="minorEastAsia" w:hAnsi="Cambria Math" w:cs="Arial"/>
              </w:rPr>
              <m:t>0,σconst</m:t>
            </m:r>
          </m:e>
        </m:d>
      </m:oMath>
      <w:r w:rsidR="00EB2761">
        <w:rPr>
          <w:rFonts w:ascii="Arial" w:eastAsiaTheme="minorEastAsia" w:hAnsi="Arial" w:cs="Arial"/>
        </w:rPr>
        <w:t>,</w:t>
      </w:r>
      <w:r w:rsidR="00C14E03">
        <w:rPr>
          <w:rFonts w:ascii="Arial" w:eastAsiaTheme="minorEastAsia" w:hAnsi="Arial" w:cs="Arial"/>
        </w:rPr>
        <w:t xml:space="preserve"> then performed</w:t>
      </w:r>
      <w:r w:rsidRPr="00C14E03">
        <w:rPr>
          <w:rFonts w:ascii="Arial" w:eastAsiaTheme="minorEastAsia" w:hAnsi="Arial" w:cs="Arial"/>
        </w:rPr>
        <w:t xml:space="preserve"> an element-wise sum of the noise array and </w:t>
      </w:r>
      <w:r w:rsidRPr="00C14E03">
        <w:rPr>
          <w:rFonts w:ascii="Arial" w:eastAsiaTheme="minorEastAsia" w:hAnsi="Arial" w:cs="Arial"/>
        </w:rPr>
        <w:lastRenderedPageBreak/>
        <w:t xml:space="preserve">the noise-free simulated </w:t>
      </w:r>
      <w:r w:rsidR="00C14E03">
        <w:rPr>
          <w:rFonts w:ascii="Arial" w:eastAsiaTheme="minorEastAsia" w:hAnsi="Arial" w:cs="Arial"/>
        </w:rPr>
        <w:t>measurements to gene</w:t>
      </w:r>
      <w:r w:rsidR="00E91894">
        <w:rPr>
          <w:rFonts w:ascii="Arial" w:eastAsiaTheme="minorEastAsia" w:hAnsi="Arial" w:cs="Arial"/>
        </w:rPr>
        <w:t>rate noisy longitudinal measurem</w:t>
      </w:r>
      <w:r w:rsidR="00C14E03">
        <w:rPr>
          <w:rFonts w:ascii="Arial" w:eastAsiaTheme="minorEastAsia" w:hAnsi="Arial" w:cs="Arial"/>
        </w:rPr>
        <w:t>ents</w:t>
      </w:r>
      <w:r w:rsidRPr="00C14E03">
        <w:rPr>
          <w:rFonts w:ascii="Arial" w:eastAsiaTheme="minorEastAsia" w:hAnsi="Arial" w:cs="Arial"/>
        </w:rPr>
        <w:t xml:space="preserve">. The </w:t>
      </w:r>
      <w:r w:rsidR="00C14E03">
        <w:rPr>
          <w:rFonts w:ascii="Arial" w:eastAsiaTheme="minorEastAsia" w:hAnsi="Arial" w:cs="Arial"/>
        </w:rPr>
        <w:t>noise level was</w:t>
      </w:r>
      <w:r w:rsidRPr="00C14E03">
        <w:rPr>
          <w:rFonts w:ascii="Arial" w:eastAsiaTheme="minorEastAsia" w:hAnsi="Arial" w:cs="Arial"/>
        </w:rPr>
        <w:t xml:space="preserve"> characterized by the value of</w:t>
      </w:r>
      <w:r w:rsidR="00C14E03">
        <w:rPr>
          <w:rFonts w:ascii="Arial" w:eastAsiaTheme="minorEastAsia" w:hAnsi="Arial" w:cs="Arial"/>
        </w:rPr>
        <w:t xml:space="preserve"> </w:t>
      </w:r>
      <m:oMath>
        <m:r>
          <w:rPr>
            <w:rFonts w:ascii="Cambria Math" w:eastAsiaTheme="minorEastAsia" w:hAnsi="Cambria Math" w:cs="Arial"/>
          </w:rPr>
          <m:t>σ</m:t>
        </m:r>
      </m:oMath>
      <w:r w:rsidRPr="00C14E03">
        <w:rPr>
          <w:rFonts w:ascii="Arial" w:eastAsiaTheme="minorEastAsia" w:hAnsi="Arial" w:cs="Arial"/>
        </w:rPr>
        <w:t>.</w:t>
      </w:r>
    </w:p>
    <w:p w14:paraId="1EC3242C" w14:textId="6C0902C0" w:rsidR="003648CD" w:rsidRDefault="00CC67A6" w:rsidP="00951FAD">
      <w:pPr>
        <w:ind w:firstLine="720"/>
        <w:rPr>
          <w:rFonts w:ascii="Arial" w:eastAsiaTheme="minorEastAsia" w:hAnsi="Arial" w:cs="Arial"/>
        </w:rPr>
      </w:pPr>
      <w:r w:rsidRPr="00C14E03">
        <w:rPr>
          <w:rFonts w:ascii="Arial" w:eastAsiaTheme="minorEastAsia" w:hAnsi="Arial" w:cs="Arial"/>
        </w:rPr>
        <w:t>In th</w:t>
      </w:r>
      <w:r w:rsidR="00C14E03">
        <w:rPr>
          <w:rFonts w:ascii="Arial" w:eastAsiaTheme="minorEastAsia" w:hAnsi="Arial" w:cs="Arial"/>
        </w:rPr>
        <w:t xml:space="preserve">e </w:t>
      </w:r>
      <w:r w:rsidR="00255EF6">
        <w:rPr>
          <w:rFonts w:ascii="Arial" w:eastAsiaTheme="minorEastAsia" w:hAnsi="Arial" w:cs="Arial"/>
          <w:i/>
        </w:rPr>
        <w:t>standardized f</w:t>
      </w:r>
      <w:r w:rsidR="007D0463">
        <w:rPr>
          <w:rFonts w:ascii="Arial" w:eastAsiaTheme="minorEastAsia" w:hAnsi="Arial" w:cs="Arial"/>
          <w:i/>
        </w:rPr>
        <w:t xml:space="preserve">ractional </w:t>
      </w:r>
      <w:r w:rsidR="00255EF6">
        <w:rPr>
          <w:rFonts w:ascii="Arial" w:eastAsiaTheme="minorEastAsia" w:hAnsi="Arial" w:cs="Arial"/>
          <w:i/>
        </w:rPr>
        <w:t>error</w:t>
      </w:r>
      <w:r w:rsidR="00C14E03">
        <w:rPr>
          <w:rFonts w:ascii="Arial" w:eastAsiaTheme="minorEastAsia" w:hAnsi="Arial" w:cs="Arial"/>
        </w:rPr>
        <w:t xml:space="preserve"> model,</w:t>
      </w:r>
      <w:r w:rsidRPr="00C14E03">
        <w:rPr>
          <w:rFonts w:ascii="Arial" w:eastAsiaTheme="minorEastAsia" w:hAnsi="Arial" w:cs="Arial"/>
        </w:rPr>
        <w:t xml:space="preserve"> each </w:t>
      </w:r>
      <w:r w:rsidR="00C14E03">
        <w:rPr>
          <w:rFonts w:ascii="Arial" w:eastAsiaTheme="minorEastAsia" w:hAnsi="Arial" w:cs="Arial"/>
        </w:rPr>
        <w:t>measurement in a signal received</w:t>
      </w:r>
      <w:r w:rsidRPr="00C14E03">
        <w:rPr>
          <w:rFonts w:ascii="Arial" w:eastAsiaTheme="minorEastAsia" w:hAnsi="Arial" w:cs="Arial"/>
        </w:rPr>
        <w:t xml:space="preserve"> noise proportional to the magnitude of the measurement. For each 1000-day simul</w:t>
      </w:r>
      <w:r w:rsidR="00C14E03">
        <w:rPr>
          <w:rFonts w:ascii="Arial" w:eastAsiaTheme="minorEastAsia" w:hAnsi="Arial" w:cs="Arial"/>
        </w:rPr>
        <w:t xml:space="preserve">ated signal, we </w:t>
      </w:r>
      <w:r w:rsidRPr="00C14E03">
        <w:rPr>
          <w:rFonts w:ascii="Arial" w:eastAsiaTheme="minorEastAsia" w:hAnsi="Arial" w:cs="Arial"/>
        </w:rPr>
        <w:t>create</w:t>
      </w:r>
      <w:r w:rsidR="00C14E03">
        <w:rPr>
          <w:rFonts w:ascii="Arial" w:eastAsiaTheme="minorEastAsia" w:hAnsi="Arial" w:cs="Arial"/>
        </w:rPr>
        <w:t>d</w:t>
      </w:r>
      <w:r w:rsidRPr="00C14E03">
        <w:rPr>
          <w:rFonts w:ascii="Arial" w:eastAsiaTheme="minorEastAsia" w:hAnsi="Arial" w:cs="Arial"/>
        </w:rPr>
        <w:t xml:space="preserve"> an array of 1000 values selected from a normal distribution, </w:t>
      </w:r>
      <m:oMath>
        <m:r>
          <m:rPr>
            <m:scr m:val="script"/>
          </m:rPr>
          <w:rPr>
            <w:rFonts w:ascii="Cambria Math" w:eastAsiaTheme="minorEastAsia" w:hAnsi="Cambria Math" w:cs="Arial"/>
          </w:rPr>
          <m:t>N</m:t>
        </m:r>
        <m:d>
          <m:dPr>
            <m:ctrlPr>
              <w:rPr>
                <w:rFonts w:ascii="Cambria Math" w:eastAsiaTheme="minorEastAsia" w:hAnsi="Cambria Math" w:cs="Arial"/>
                <w:i/>
              </w:rPr>
            </m:ctrlPr>
          </m:dPr>
          <m:e>
            <m:r>
              <w:rPr>
                <w:rFonts w:ascii="Cambria Math" w:eastAsiaTheme="minorEastAsia" w:hAnsi="Cambria Math" w:cs="Arial"/>
              </w:rPr>
              <m:t>0,σ</m:t>
            </m:r>
          </m:e>
        </m:d>
      </m:oMath>
      <w:r w:rsidR="00C14E03">
        <w:rPr>
          <w:rFonts w:ascii="Arial" w:eastAsiaTheme="minorEastAsia" w:hAnsi="Arial" w:cs="Arial"/>
        </w:rPr>
        <w:t>; this formed</w:t>
      </w:r>
      <w:r w:rsidRPr="00C14E03">
        <w:rPr>
          <w:rFonts w:ascii="Arial" w:eastAsiaTheme="minorEastAsia" w:hAnsi="Arial" w:cs="Arial"/>
        </w:rPr>
        <w:t xml:space="preserve"> an array of percentages that </w:t>
      </w:r>
      <w:r w:rsidR="00C14E03">
        <w:rPr>
          <w:rFonts w:ascii="Arial" w:eastAsiaTheme="minorEastAsia" w:hAnsi="Arial" w:cs="Arial"/>
        </w:rPr>
        <w:t>was</w:t>
      </w:r>
      <w:r w:rsidRPr="00C14E03">
        <w:rPr>
          <w:rFonts w:ascii="Arial" w:eastAsiaTheme="minorEastAsia" w:hAnsi="Arial" w:cs="Arial"/>
        </w:rPr>
        <w:t xml:space="preserve"> used to calculate proportional noise. </w:t>
      </w:r>
      <w:r w:rsidR="00C14E03">
        <w:rPr>
          <w:rFonts w:ascii="Arial" w:eastAsiaTheme="minorEastAsia" w:hAnsi="Arial" w:cs="Arial"/>
        </w:rPr>
        <w:t>We p</w:t>
      </w:r>
      <w:r w:rsidRPr="00C14E03">
        <w:rPr>
          <w:rFonts w:ascii="Arial" w:eastAsiaTheme="minorEastAsia" w:hAnsi="Arial" w:cs="Arial"/>
        </w:rPr>
        <w:t>erform</w:t>
      </w:r>
      <w:r w:rsidR="00EB2761">
        <w:rPr>
          <w:rFonts w:ascii="Arial" w:eastAsiaTheme="minorEastAsia" w:hAnsi="Arial" w:cs="Arial"/>
        </w:rPr>
        <w:t>ed</w:t>
      </w:r>
      <w:r w:rsidRPr="00C14E03">
        <w:rPr>
          <w:rFonts w:ascii="Arial" w:eastAsiaTheme="minorEastAsia" w:hAnsi="Arial" w:cs="Arial"/>
        </w:rPr>
        <w:t xml:space="preserve"> element-wise multiplication of the percentage array with the noise-free simulated signal to generate an array of fractional noise. </w:t>
      </w:r>
      <w:r w:rsidR="00C14E03">
        <w:rPr>
          <w:rFonts w:ascii="Arial" w:eastAsiaTheme="minorEastAsia" w:hAnsi="Arial" w:cs="Arial"/>
        </w:rPr>
        <w:t>We then added</w:t>
      </w:r>
      <w:r w:rsidRPr="00C14E03">
        <w:rPr>
          <w:rFonts w:ascii="Arial" w:eastAsiaTheme="minorEastAsia" w:hAnsi="Arial" w:cs="Arial"/>
        </w:rPr>
        <w:t xml:space="preserve"> this array to the original noise-free simulated signal to generate a </w:t>
      </w:r>
      <w:r w:rsidR="00EB2761">
        <w:rPr>
          <w:rFonts w:ascii="Arial" w:eastAsiaTheme="minorEastAsia" w:hAnsi="Arial" w:cs="Arial"/>
        </w:rPr>
        <w:t>noisy signal. The noise level was</w:t>
      </w:r>
      <w:r w:rsidRPr="00C14E03">
        <w:rPr>
          <w:rFonts w:ascii="Arial" w:eastAsiaTheme="minorEastAsia" w:hAnsi="Arial" w:cs="Arial"/>
        </w:rPr>
        <w:t xml:space="preserve"> characterized by the value of</w:t>
      </w:r>
      <w:r w:rsidR="00C14E03">
        <w:rPr>
          <w:rFonts w:ascii="Arial" w:eastAsiaTheme="minorEastAsia" w:hAnsi="Arial" w:cs="Arial"/>
        </w:rPr>
        <w:t xml:space="preserve"> </w:t>
      </w:r>
      <m:oMath>
        <m:r>
          <w:rPr>
            <w:rFonts w:ascii="Cambria Math" w:eastAsiaTheme="minorEastAsia" w:hAnsi="Cambria Math" w:cs="Arial"/>
          </w:rPr>
          <m:t>σ</m:t>
        </m:r>
      </m:oMath>
      <w:r w:rsidRPr="00C14E03">
        <w:rPr>
          <w:rFonts w:ascii="Arial" w:eastAsiaTheme="minorEastAsia" w:hAnsi="Arial" w:cs="Arial"/>
        </w:rPr>
        <w:t>.</w:t>
      </w:r>
    </w:p>
    <w:p w14:paraId="19DBAE60" w14:textId="43B7259A" w:rsidR="00CC67A6" w:rsidRDefault="00CC67A6" w:rsidP="00951FAD">
      <w:pPr>
        <w:ind w:firstLine="720"/>
        <w:rPr>
          <w:rFonts w:ascii="Arial" w:eastAsiaTheme="minorEastAsia" w:hAnsi="Arial" w:cs="Arial"/>
        </w:rPr>
      </w:pPr>
      <w:r w:rsidRPr="00C14E03">
        <w:rPr>
          <w:rFonts w:ascii="Arial" w:eastAsiaTheme="minorEastAsia" w:hAnsi="Arial" w:cs="Arial"/>
        </w:rPr>
        <w:t xml:space="preserve">In </w:t>
      </w:r>
      <w:r w:rsidR="00C14E03">
        <w:rPr>
          <w:rFonts w:ascii="Arial" w:eastAsiaTheme="minorEastAsia" w:hAnsi="Arial" w:cs="Arial"/>
        </w:rPr>
        <w:t xml:space="preserve">the </w:t>
      </w:r>
      <w:r w:rsidR="00255EF6">
        <w:rPr>
          <w:rFonts w:ascii="Arial" w:eastAsiaTheme="minorEastAsia" w:hAnsi="Arial" w:cs="Arial"/>
          <w:i/>
        </w:rPr>
        <w:t>fractional error</w:t>
      </w:r>
      <w:r w:rsidR="00C14E03">
        <w:rPr>
          <w:rFonts w:ascii="Arial" w:eastAsiaTheme="minorEastAsia" w:hAnsi="Arial" w:cs="Arial"/>
        </w:rPr>
        <w:t xml:space="preserve"> model,</w:t>
      </w:r>
      <w:r w:rsidRPr="00C14E03">
        <w:rPr>
          <w:rFonts w:ascii="Arial" w:eastAsiaTheme="minorEastAsia" w:hAnsi="Arial" w:cs="Arial"/>
        </w:rPr>
        <w:t xml:space="preserve"> each m</w:t>
      </w:r>
      <w:r w:rsidR="00C14E03">
        <w:rPr>
          <w:rFonts w:ascii="Arial" w:eastAsiaTheme="minorEastAsia" w:hAnsi="Arial" w:cs="Arial"/>
        </w:rPr>
        <w:t xml:space="preserve">easurement in a signal again received </w:t>
      </w:r>
      <w:r w:rsidRPr="00C14E03">
        <w:rPr>
          <w:rFonts w:ascii="Arial" w:eastAsiaTheme="minorEastAsia" w:hAnsi="Arial" w:cs="Arial"/>
        </w:rPr>
        <w:t>noise proportional to the magnitude of the measurement.</w:t>
      </w:r>
      <w:r w:rsidR="00C14E03">
        <w:rPr>
          <w:rFonts w:ascii="Arial" w:eastAsiaTheme="minorEastAsia" w:hAnsi="Arial" w:cs="Arial"/>
        </w:rPr>
        <w:t xml:space="preserve"> </w:t>
      </w:r>
      <w:r w:rsidRPr="00C14E03">
        <w:rPr>
          <w:rFonts w:ascii="Arial" w:eastAsiaTheme="minorEastAsia" w:hAnsi="Arial" w:cs="Arial"/>
        </w:rPr>
        <w:t xml:space="preserve">For each 1000-day simulated signal, </w:t>
      </w:r>
      <w:r w:rsidR="00C14E03">
        <w:rPr>
          <w:rFonts w:ascii="Arial" w:eastAsiaTheme="minorEastAsia" w:hAnsi="Arial" w:cs="Arial"/>
        </w:rPr>
        <w:t xml:space="preserve">we </w:t>
      </w:r>
      <w:r w:rsidRPr="00C14E03">
        <w:rPr>
          <w:rFonts w:ascii="Arial" w:eastAsiaTheme="minorEastAsia" w:hAnsi="Arial" w:cs="Arial"/>
        </w:rPr>
        <w:t>create</w:t>
      </w:r>
      <w:r w:rsidR="00C14E03">
        <w:rPr>
          <w:rFonts w:ascii="Arial" w:eastAsiaTheme="minorEastAsia" w:hAnsi="Arial" w:cs="Arial"/>
        </w:rPr>
        <w:t>d</w:t>
      </w:r>
      <w:r w:rsidRPr="00C14E03">
        <w:rPr>
          <w:rFonts w:ascii="Arial" w:eastAsiaTheme="minorEastAsia" w:hAnsi="Arial" w:cs="Arial"/>
        </w:rPr>
        <w:t xml:space="preserve"> an array of 1000 values selected from a normal distribution, </w:t>
      </w:r>
      <m:oMath>
        <m:r>
          <m:rPr>
            <m:scr m:val="script"/>
          </m:rPr>
          <w:rPr>
            <w:rFonts w:ascii="Cambria Math" w:eastAsiaTheme="minorEastAsia" w:hAnsi="Cambria Math" w:cs="Arial"/>
          </w:rPr>
          <m:t>N</m:t>
        </m:r>
        <m:d>
          <m:dPr>
            <m:ctrlPr>
              <w:rPr>
                <w:rFonts w:ascii="Cambria Math" w:eastAsiaTheme="minorEastAsia" w:hAnsi="Cambria Math" w:cs="Arial"/>
                <w:i/>
              </w:rPr>
            </m:ctrlPr>
          </m:dPr>
          <m:e>
            <m:r>
              <w:rPr>
                <w:rFonts w:ascii="Cambria Math" w:eastAsiaTheme="minorEastAsia" w:hAnsi="Cambria Math" w:cs="Arial"/>
              </w:rPr>
              <m:t>μ,</m:t>
            </m:r>
            <m:sSup>
              <m:sSupPr>
                <m:ctrlPr>
                  <w:rPr>
                    <w:rFonts w:ascii="Cambria Math" w:eastAsiaTheme="minorEastAsia" w:hAnsi="Cambria Math" w:cs="Arial"/>
                    <w:i/>
                  </w:rPr>
                </m:ctrlPr>
              </m:sSupPr>
              <m:e>
                <m:r>
                  <w:rPr>
                    <w:rFonts w:ascii="Cambria Math" w:eastAsiaTheme="minorEastAsia" w:hAnsi="Cambria Math" w:cs="Arial"/>
                  </w:rPr>
                  <m:t>σ</m:t>
                </m:r>
              </m:e>
              <m:sup>
                <m:r>
                  <w:rPr>
                    <w:rFonts w:ascii="Cambria Math" w:eastAsiaTheme="minorEastAsia" w:hAnsi="Cambria Math" w:cs="Arial"/>
                  </w:rPr>
                  <m:t>2</m:t>
                </m:r>
              </m:sup>
            </m:sSup>
            <m:r>
              <w:rPr>
                <w:rFonts w:ascii="Cambria Math" w:eastAsiaTheme="minorEastAsia" w:hAnsi="Cambria Math" w:cs="Arial"/>
              </w:rPr>
              <m:t>=0.5μ</m:t>
            </m:r>
          </m:e>
        </m:d>
      </m:oMath>
      <w:r w:rsidRPr="00C14E03">
        <w:rPr>
          <w:rFonts w:ascii="Arial" w:eastAsiaTheme="minorEastAsia" w:hAnsi="Arial" w:cs="Arial"/>
        </w:rPr>
        <w:t>. Note</w:t>
      </w:r>
      <w:r w:rsidR="00C14E03">
        <w:rPr>
          <w:rFonts w:ascii="Arial" w:eastAsiaTheme="minorEastAsia" w:hAnsi="Arial" w:cs="Arial"/>
        </w:rPr>
        <w:t xml:space="preserve"> that the normal distribution was</w:t>
      </w:r>
      <w:r w:rsidRPr="00C14E03">
        <w:rPr>
          <w:rFonts w:ascii="Arial" w:eastAsiaTheme="minorEastAsia" w:hAnsi="Arial" w:cs="Arial"/>
        </w:rPr>
        <w:t xml:space="preserve"> not centered about 0. </w:t>
      </w:r>
      <w:r w:rsidR="00C14E03">
        <w:rPr>
          <w:rFonts w:ascii="Arial" w:eastAsiaTheme="minorEastAsia" w:hAnsi="Arial" w:cs="Arial"/>
        </w:rPr>
        <w:t>We multiplied</w:t>
      </w:r>
      <w:r w:rsidRPr="00C14E03">
        <w:rPr>
          <w:rFonts w:ascii="Arial" w:eastAsiaTheme="minorEastAsia" w:hAnsi="Arial" w:cs="Arial"/>
        </w:rPr>
        <w:t xml:space="preserve"> each element in the newly generated array by </w:t>
      </w:r>
      <w:r w:rsidR="00E25E01">
        <w:rPr>
          <w:rFonts w:ascii="Arial" w:eastAsiaTheme="minorEastAsia" w:hAnsi="Arial" w:cs="Arial"/>
        </w:rPr>
        <w:t xml:space="preserve">either </w:t>
      </w:r>
      <w:r w:rsidRPr="00C14E03">
        <w:rPr>
          <w:rFonts w:ascii="Arial" w:eastAsiaTheme="minorEastAsia" w:hAnsi="Arial" w:cs="Arial"/>
        </w:rPr>
        <w:t xml:space="preserve">1 or -1 </w:t>
      </w:r>
      <w:r w:rsidR="00C14E03">
        <w:rPr>
          <w:rFonts w:ascii="Arial" w:eastAsiaTheme="minorEastAsia" w:hAnsi="Arial" w:cs="Arial"/>
        </w:rPr>
        <w:t>and p</w:t>
      </w:r>
      <w:r w:rsidR="00E25E01">
        <w:rPr>
          <w:rFonts w:ascii="Arial" w:eastAsiaTheme="minorEastAsia" w:hAnsi="Arial" w:cs="Arial"/>
        </w:rPr>
        <w:t xml:space="preserve">erformed </w:t>
      </w:r>
      <w:r w:rsidRPr="00C14E03">
        <w:rPr>
          <w:rFonts w:ascii="Arial" w:eastAsiaTheme="minorEastAsia" w:hAnsi="Arial" w:cs="Arial"/>
        </w:rPr>
        <w:t xml:space="preserve">element-wise multiplication of the array with the noise-free simulated signal to generate an array of fractional noise. </w:t>
      </w:r>
      <w:r w:rsidR="00C14E03">
        <w:rPr>
          <w:rFonts w:ascii="Arial" w:eastAsiaTheme="minorEastAsia" w:hAnsi="Arial" w:cs="Arial"/>
        </w:rPr>
        <w:t>We then a</w:t>
      </w:r>
      <w:r w:rsidRPr="00C14E03">
        <w:rPr>
          <w:rFonts w:ascii="Arial" w:eastAsiaTheme="minorEastAsia" w:hAnsi="Arial" w:cs="Arial"/>
        </w:rPr>
        <w:t>dd</w:t>
      </w:r>
      <w:r w:rsidR="00E25E01">
        <w:rPr>
          <w:rFonts w:ascii="Arial" w:eastAsiaTheme="minorEastAsia" w:hAnsi="Arial" w:cs="Arial"/>
        </w:rPr>
        <w:t>ed</w:t>
      </w:r>
      <w:r w:rsidRPr="00C14E03">
        <w:rPr>
          <w:rFonts w:ascii="Arial" w:eastAsiaTheme="minorEastAsia" w:hAnsi="Arial" w:cs="Arial"/>
        </w:rPr>
        <w:t xml:space="preserve"> this array to the original noise-free simulated signal to generate a </w:t>
      </w:r>
      <w:r w:rsidR="00C14E03">
        <w:rPr>
          <w:rFonts w:ascii="Arial" w:eastAsiaTheme="minorEastAsia" w:hAnsi="Arial" w:cs="Arial"/>
        </w:rPr>
        <w:t>noisy signal. The noise level was</w:t>
      </w:r>
      <w:r w:rsidRPr="00C14E03">
        <w:rPr>
          <w:rFonts w:ascii="Arial" w:eastAsiaTheme="minorEastAsia" w:hAnsi="Arial" w:cs="Arial"/>
        </w:rPr>
        <w:t xml:space="preserve"> characterized by the value of </w:t>
      </w:r>
      <m:oMath>
        <m:r>
          <w:rPr>
            <w:rFonts w:ascii="Cambria Math" w:eastAsiaTheme="minorEastAsia" w:hAnsi="Cambria Math" w:cs="Arial"/>
          </w:rPr>
          <m:t>μ</m:t>
        </m:r>
      </m:oMath>
      <w:r w:rsidRPr="00C14E03">
        <w:rPr>
          <w:rFonts w:ascii="Arial" w:eastAsiaTheme="minorEastAsia" w:hAnsi="Arial" w:cs="Arial"/>
        </w:rPr>
        <w:t>.</w:t>
      </w:r>
    </w:p>
    <w:p w14:paraId="71400B75" w14:textId="77777777" w:rsidR="00C14E03" w:rsidRPr="00C14E03" w:rsidRDefault="00C14E03" w:rsidP="00CC67A6">
      <w:pPr>
        <w:rPr>
          <w:rFonts w:ascii="Arial" w:eastAsiaTheme="minorEastAsia" w:hAnsi="Arial" w:cs="Arial"/>
        </w:rPr>
      </w:pPr>
    </w:p>
    <w:p w14:paraId="1BBD5053" w14:textId="2AC5BB0C" w:rsidR="00CC67A6" w:rsidRPr="00C14E03" w:rsidRDefault="00C14E03" w:rsidP="00CC67A6">
      <w:pPr>
        <w:rPr>
          <w:rFonts w:ascii="Arial" w:eastAsiaTheme="minorEastAsia" w:hAnsi="Arial" w:cs="Arial"/>
        </w:rPr>
      </w:pPr>
      <w:r w:rsidRPr="00C14E03">
        <w:rPr>
          <w:rFonts w:ascii="Arial" w:eastAsiaTheme="minorEastAsia" w:hAnsi="Arial" w:cs="Arial"/>
        </w:rPr>
        <w:t xml:space="preserve">The third step of simulation was to </w:t>
      </w:r>
      <w:r>
        <w:rPr>
          <w:rFonts w:ascii="Arial" w:eastAsiaTheme="minorEastAsia" w:hAnsi="Arial" w:cs="Arial"/>
        </w:rPr>
        <w:t>adjust</w:t>
      </w:r>
      <w:r w:rsidRPr="00C14E03">
        <w:rPr>
          <w:rFonts w:ascii="Arial" w:eastAsiaTheme="minorEastAsia" w:hAnsi="Arial" w:cs="Arial"/>
        </w:rPr>
        <w:t xml:space="preserve"> how frequently measurements were</w:t>
      </w:r>
      <w:r w:rsidR="00CC67A6" w:rsidRPr="00C14E03">
        <w:rPr>
          <w:rFonts w:ascii="Arial" w:eastAsiaTheme="minorEastAsia" w:hAnsi="Arial" w:cs="Arial"/>
        </w:rPr>
        <w:t xml:space="preserve"> made in the simulat</w:t>
      </w:r>
      <w:r w:rsidRPr="00C14E03">
        <w:rPr>
          <w:rFonts w:ascii="Arial" w:eastAsiaTheme="minorEastAsia" w:hAnsi="Arial" w:cs="Arial"/>
        </w:rPr>
        <w:t>ed signals. When the signals were</w:t>
      </w:r>
      <w:r w:rsidR="00CC67A6" w:rsidRPr="00C14E03">
        <w:rPr>
          <w:rFonts w:ascii="Arial" w:eastAsiaTheme="minorEastAsia" w:hAnsi="Arial" w:cs="Arial"/>
        </w:rPr>
        <w:t xml:space="preserve"> initially generated, they each consist</w:t>
      </w:r>
      <w:r w:rsidR="00E25E01">
        <w:rPr>
          <w:rFonts w:ascii="Arial" w:eastAsiaTheme="minorEastAsia" w:hAnsi="Arial" w:cs="Arial"/>
        </w:rPr>
        <w:t>ed</w:t>
      </w:r>
      <w:r w:rsidR="00CC67A6" w:rsidRPr="00C14E03">
        <w:rPr>
          <w:rFonts w:ascii="Arial" w:eastAsiaTheme="minorEastAsia" w:hAnsi="Arial" w:cs="Arial"/>
        </w:rPr>
        <w:t xml:space="preserve"> of 1000 daily measure</w:t>
      </w:r>
      <w:r w:rsidRPr="00C14E03">
        <w:rPr>
          <w:rFonts w:ascii="Arial" w:eastAsiaTheme="minorEastAsia" w:hAnsi="Arial" w:cs="Arial"/>
        </w:rPr>
        <w:t>ments. The sampling frequency was</w:t>
      </w:r>
      <w:r w:rsidR="00CC67A6" w:rsidRPr="00C14E03">
        <w:rPr>
          <w:rFonts w:ascii="Arial" w:eastAsiaTheme="minorEastAsia" w:hAnsi="Arial" w:cs="Arial"/>
        </w:rPr>
        <w:t xml:space="preserve"> altered by changing the number of days between measurements; </w:t>
      </w:r>
      <w:r w:rsidRPr="00C14E03">
        <w:rPr>
          <w:rFonts w:ascii="Arial" w:eastAsiaTheme="minorEastAsia" w:hAnsi="Arial" w:cs="Arial"/>
        </w:rPr>
        <w:t>the same frequency change was</w:t>
      </w:r>
      <w:r w:rsidR="00CC67A6" w:rsidRPr="00C14E03">
        <w:rPr>
          <w:rFonts w:ascii="Arial" w:eastAsiaTheme="minorEastAsia" w:hAnsi="Arial" w:cs="Arial"/>
        </w:rPr>
        <w:t xml:space="preserve"> applied to all simulated signals. (All signals share</w:t>
      </w:r>
      <w:r w:rsidRPr="00C14E03">
        <w:rPr>
          <w:rFonts w:ascii="Arial" w:eastAsiaTheme="minorEastAsia" w:hAnsi="Arial" w:cs="Arial"/>
        </w:rPr>
        <w:t>d</w:t>
      </w:r>
      <w:r w:rsidR="00CC67A6" w:rsidRPr="00C14E03">
        <w:rPr>
          <w:rFonts w:ascii="Arial" w:eastAsiaTheme="minorEastAsia" w:hAnsi="Arial" w:cs="Arial"/>
        </w:rPr>
        <w:t xml:space="preserve"> the same sampling frequency). For examp</w:t>
      </w:r>
      <w:r w:rsidRPr="00C14E03">
        <w:rPr>
          <w:rFonts w:ascii="Arial" w:eastAsiaTheme="minorEastAsia" w:hAnsi="Arial" w:cs="Arial"/>
        </w:rPr>
        <w:t>le, if the sampling frequency was</w:t>
      </w:r>
      <w:r w:rsidR="00CC67A6" w:rsidRPr="00C14E03">
        <w:rPr>
          <w:rFonts w:ascii="Arial" w:eastAsiaTheme="minorEastAsia" w:hAnsi="Arial" w:cs="Arial"/>
        </w:rPr>
        <w:t xml:space="preserve"> changed t</w:t>
      </w:r>
      <w:r w:rsidRPr="00C14E03">
        <w:rPr>
          <w:rFonts w:ascii="Arial" w:eastAsiaTheme="minorEastAsia" w:hAnsi="Arial" w:cs="Arial"/>
        </w:rPr>
        <w:t>o 10 days, then all signals were</w:t>
      </w:r>
      <w:r w:rsidR="00CC67A6" w:rsidRPr="00C14E03">
        <w:rPr>
          <w:rFonts w:ascii="Arial" w:eastAsiaTheme="minorEastAsia" w:hAnsi="Arial" w:cs="Arial"/>
        </w:rPr>
        <w:t xml:space="preserve"> </w:t>
      </w:r>
      <w:proofErr w:type="spellStart"/>
      <w:r w:rsidR="00CC67A6" w:rsidRPr="00C14E03">
        <w:rPr>
          <w:rFonts w:ascii="Arial" w:eastAsiaTheme="minorEastAsia" w:hAnsi="Arial" w:cs="Arial"/>
        </w:rPr>
        <w:t>downsampled</w:t>
      </w:r>
      <w:proofErr w:type="spellEnd"/>
      <w:r w:rsidR="00CC67A6" w:rsidRPr="00C14E03">
        <w:rPr>
          <w:rFonts w:ascii="Arial" w:eastAsiaTheme="minorEastAsia" w:hAnsi="Arial" w:cs="Arial"/>
        </w:rPr>
        <w:t xml:space="preserve"> by retaining every 10</w:t>
      </w:r>
      <w:r w:rsidR="00CC67A6" w:rsidRPr="00C14E03">
        <w:rPr>
          <w:rFonts w:ascii="Arial" w:eastAsiaTheme="minorEastAsia" w:hAnsi="Arial" w:cs="Arial"/>
          <w:vertAlign w:val="superscript"/>
        </w:rPr>
        <w:t>th</w:t>
      </w:r>
      <w:r w:rsidR="00CC67A6" w:rsidRPr="00C14E03">
        <w:rPr>
          <w:rFonts w:ascii="Arial" w:eastAsiaTheme="minorEastAsia" w:hAnsi="Arial" w:cs="Arial"/>
        </w:rPr>
        <w:t xml:space="preserve"> measurement in the signal and removing all other intermediate measurements. Once </w:t>
      </w:r>
      <w:proofErr w:type="spellStart"/>
      <w:r w:rsidR="00CC67A6" w:rsidRPr="00C14E03">
        <w:rPr>
          <w:rFonts w:ascii="Arial" w:eastAsiaTheme="minorEastAsia" w:hAnsi="Arial" w:cs="Arial"/>
        </w:rPr>
        <w:t>downsampled</w:t>
      </w:r>
      <w:proofErr w:type="spellEnd"/>
      <w:r w:rsidR="00CC67A6" w:rsidRPr="00C14E03">
        <w:rPr>
          <w:rFonts w:ascii="Arial" w:eastAsiaTheme="minorEastAsia" w:hAnsi="Arial" w:cs="Arial"/>
        </w:rPr>
        <w:t xml:space="preserve">, the signals </w:t>
      </w:r>
      <w:r w:rsidRPr="00C14E03">
        <w:rPr>
          <w:rFonts w:ascii="Arial" w:eastAsiaTheme="minorEastAsia" w:hAnsi="Arial" w:cs="Arial"/>
        </w:rPr>
        <w:t>had</w:t>
      </w:r>
      <w:r w:rsidR="00CC67A6" w:rsidRPr="00C14E03">
        <w:rPr>
          <w:rFonts w:ascii="Arial" w:eastAsiaTheme="minorEastAsia" w:hAnsi="Arial" w:cs="Arial"/>
        </w:rPr>
        <w:t xml:space="preserve"> a measurement every 10 days for 1000 days, amounting to 100 measurements total.</w:t>
      </w:r>
    </w:p>
    <w:p w14:paraId="772470CE" w14:textId="6C6ACC52" w:rsidR="00CC67A6" w:rsidRDefault="00CC67A6" w:rsidP="00CC67A6">
      <w:pPr>
        <w:rPr>
          <w:rFonts w:asciiTheme="majorEastAsia" w:eastAsiaTheme="minorEastAsia" w:hAnsiTheme="majorEastAsia" w:cstheme="majorEastAsia"/>
          <w:b/>
        </w:rPr>
      </w:pPr>
    </w:p>
    <w:p w14:paraId="4C08763D" w14:textId="2D548580" w:rsidR="00CC67A6" w:rsidRPr="004C0BA8" w:rsidRDefault="00C14E03" w:rsidP="00CC67A6">
      <w:pPr>
        <w:rPr>
          <w:rFonts w:ascii="Arial" w:eastAsiaTheme="minorEastAsia" w:hAnsi="Arial" w:cs="Arial"/>
        </w:rPr>
      </w:pPr>
      <w:r w:rsidRPr="004C0BA8">
        <w:rPr>
          <w:rFonts w:ascii="Arial" w:eastAsiaTheme="minorEastAsia" w:hAnsi="Arial" w:cs="Arial"/>
        </w:rPr>
        <w:t>The final step of simulation was to c</w:t>
      </w:r>
      <w:r w:rsidR="00CC67A6" w:rsidRPr="004C0BA8">
        <w:rPr>
          <w:rFonts w:ascii="Arial" w:eastAsiaTheme="minorEastAsia" w:hAnsi="Arial" w:cs="Arial"/>
        </w:rPr>
        <w:t xml:space="preserve">hange how long patients </w:t>
      </w:r>
      <w:r w:rsidRPr="004C0BA8">
        <w:rPr>
          <w:rFonts w:ascii="Arial" w:eastAsiaTheme="minorEastAsia" w:hAnsi="Arial" w:cs="Arial"/>
        </w:rPr>
        <w:t>were</w:t>
      </w:r>
      <w:r w:rsidR="00CC67A6" w:rsidRPr="004C0BA8">
        <w:rPr>
          <w:rFonts w:ascii="Arial" w:eastAsiaTheme="minorEastAsia" w:hAnsi="Arial" w:cs="Arial"/>
        </w:rPr>
        <w:t xml:space="preserve"> monitored</w:t>
      </w:r>
      <w:r w:rsidRPr="004C0BA8">
        <w:rPr>
          <w:rFonts w:ascii="Arial" w:eastAsiaTheme="minorEastAsia" w:hAnsi="Arial" w:cs="Arial"/>
        </w:rPr>
        <w:t>, i.e. how much of their biomarker history had been observed</w:t>
      </w:r>
      <w:r w:rsidR="00CC67A6" w:rsidRPr="004C0BA8">
        <w:rPr>
          <w:rFonts w:ascii="Arial" w:eastAsiaTheme="minorEastAsia" w:hAnsi="Arial" w:cs="Arial"/>
        </w:rPr>
        <w:t xml:space="preserve">. When the signals </w:t>
      </w:r>
      <w:r w:rsidRPr="004C0BA8">
        <w:rPr>
          <w:rFonts w:ascii="Arial" w:eastAsiaTheme="minorEastAsia" w:hAnsi="Arial" w:cs="Arial"/>
        </w:rPr>
        <w:t xml:space="preserve">were </w:t>
      </w:r>
      <w:r w:rsidR="00CC67A6" w:rsidRPr="004C0BA8">
        <w:rPr>
          <w:rFonts w:ascii="Arial" w:eastAsiaTheme="minorEastAsia" w:hAnsi="Arial" w:cs="Arial"/>
        </w:rPr>
        <w:t>initially generated, all signals consist</w:t>
      </w:r>
      <w:r w:rsidR="00E25E01">
        <w:rPr>
          <w:rFonts w:ascii="Arial" w:eastAsiaTheme="minorEastAsia" w:hAnsi="Arial" w:cs="Arial"/>
        </w:rPr>
        <w:t>ed</w:t>
      </w:r>
      <w:r w:rsidR="00CC67A6" w:rsidRPr="004C0BA8">
        <w:rPr>
          <w:rFonts w:ascii="Arial" w:eastAsiaTheme="minorEastAsia" w:hAnsi="Arial" w:cs="Arial"/>
        </w:rPr>
        <w:t xml:space="preserve"> of daily measurements for 1000 days. </w:t>
      </w:r>
      <w:proofErr w:type="gramStart"/>
      <w:r w:rsidR="00CC67A6" w:rsidRPr="004C0BA8">
        <w:rPr>
          <w:rFonts w:ascii="Arial" w:eastAsiaTheme="minorEastAsia" w:hAnsi="Arial" w:cs="Arial"/>
        </w:rPr>
        <w:t xml:space="preserve">The length of observation </w:t>
      </w:r>
      <w:r w:rsidRPr="004C0BA8">
        <w:rPr>
          <w:rFonts w:ascii="Arial" w:eastAsiaTheme="minorEastAsia" w:hAnsi="Arial" w:cs="Arial"/>
        </w:rPr>
        <w:t>was</w:t>
      </w:r>
      <w:r w:rsidR="00CC67A6" w:rsidRPr="004C0BA8">
        <w:rPr>
          <w:rFonts w:ascii="Arial" w:eastAsiaTheme="minorEastAsia" w:hAnsi="Arial" w:cs="Arial"/>
        </w:rPr>
        <w:t xml:space="preserve"> shortened by removing the last </w:t>
      </w:r>
      <w:commentRangeStart w:id="10"/>
      <w:r w:rsidR="00CC67A6" w:rsidRPr="004C0BA8">
        <w:rPr>
          <w:rFonts w:ascii="Arial" w:eastAsiaTheme="minorEastAsia" w:hAnsi="Arial" w:cs="Arial"/>
          <w:i/>
        </w:rPr>
        <w:t>n</w:t>
      </w:r>
      <w:commentRangeEnd w:id="10"/>
      <w:r w:rsidR="00775CBD">
        <w:rPr>
          <w:rStyle w:val="CommentReference"/>
        </w:rPr>
        <w:commentReference w:id="10"/>
      </w:r>
      <w:r w:rsidR="00CC67A6" w:rsidRPr="004C0BA8">
        <w:rPr>
          <w:rFonts w:ascii="Arial" w:eastAsiaTheme="minorEastAsia" w:hAnsi="Arial" w:cs="Arial"/>
        </w:rPr>
        <w:t xml:space="preserve"> measurements of the signal</w:t>
      </w:r>
      <w:proofErr w:type="gramEnd"/>
      <w:r w:rsidR="00CC67A6" w:rsidRPr="004C0BA8">
        <w:rPr>
          <w:rFonts w:ascii="Arial" w:eastAsiaTheme="minorEastAsia" w:hAnsi="Arial" w:cs="Arial"/>
        </w:rPr>
        <w:t>, effectively truncating or slicing off a segment from the right-hand-side of the s</w:t>
      </w:r>
      <w:r w:rsidRPr="004C0BA8">
        <w:rPr>
          <w:rFonts w:ascii="Arial" w:eastAsiaTheme="minorEastAsia" w:hAnsi="Arial" w:cs="Arial"/>
        </w:rPr>
        <w:t>ignal; the same length change was</w:t>
      </w:r>
      <w:r w:rsidR="00CC67A6" w:rsidRPr="004C0BA8">
        <w:rPr>
          <w:rFonts w:ascii="Arial" w:eastAsiaTheme="minorEastAsia" w:hAnsi="Arial" w:cs="Arial"/>
        </w:rPr>
        <w:t xml:space="preserve"> applied to all simulated signals. (All signals share</w:t>
      </w:r>
      <w:r w:rsidR="00E25E01">
        <w:rPr>
          <w:rFonts w:ascii="Arial" w:eastAsiaTheme="minorEastAsia" w:hAnsi="Arial" w:cs="Arial"/>
        </w:rPr>
        <w:t>d</w:t>
      </w:r>
      <w:r w:rsidR="00CC67A6" w:rsidRPr="004C0BA8">
        <w:rPr>
          <w:rFonts w:ascii="Arial" w:eastAsiaTheme="minorEastAsia" w:hAnsi="Arial" w:cs="Arial"/>
        </w:rPr>
        <w:t xml:space="preserve"> the same length of observation). </w:t>
      </w:r>
    </w:p>
    <w:p w14:paraId="7BACCF1C" w14:textId="77777777" w:rsidR="00CC67A6" w:rsidRDefault="00CC67A6" w:rsidP="00CC67A6">
      <w:pPr>
        <w:rPr>
          <w:rFonts w:asciiTheme="majorEastAsia" w:eastAsiaTheme="minorEastAsia" w:hAnsiTheme="majorEastAsia" w:cstheme="majorEastAsia"/>
        </w:rPr>
      </w:pPr>
    </w:p>
    <w:p w14:paraId="04AE6642" w14:textId="77777777" w:rsidR="00CC67A6" w:rsidRPr="00CC67A6" w:rsidRDefault="00CC67A6">
      <w:pPr>
        <w:rPr>
          <w:rFonts w:ascii="Arial" w:hAnsi="Arial" w:cs="Arial"/>
        </w:rPr>
      </w:pPr>
    </w:p>
    <w:p w14:paraId="60D53D17" w14:textId="77777777" w:rsidR="002A0E7A" w:rsidRDefault="002A0E7A">
      <w:pPr>
        <w:rPr>
          <w:rFonts w:ascii="Arial" w:hAnsi="Arial" w:cs="Arial"/>
          <w:i/>
        </w:rPr>
      </w:pPr>
    </w:p>
    <w:p w14:paraId="541CAC91" w14:textId="211F5715" w:rsidR="002A0E7A" w:rsidRPr="00D06A1A" w:rsidRDefault="002A0E7A">
      <w:pPr>
        <w:rPr>
          <w:rFonts w:ascii="Arial" w:hAnsi="Arial" w:cs="Arial"/>
        </w:rPr>
      </w:pPr>
      <w:r>
        <w:rPr>
          <w:rFonts w:ascii="Arial" w:hAnsi="Arial" w:cs="Arial"/>
          <w:i/>
        </w:rPr>
        <w:t>Normalization</w:t>
      </w:r>
      <w:r w:rsidR="00CC67A6">
        <w:rPr>
          <w:rFonts w:ascii="Arial" w:hAnsi="Arial" w:cs="Arial"/>
          <w:i/>
        </w:rPr>
        <w:t xml:space="preserve"> to Patient-Specific Baselines</w:t>
      </w:r>
      <w:r w:rsidR="00D06A1A">
        <w:rPr>
          <w:rFonts w:ascii="Arial" w:hAnsi="Arial" w:cs="Arial"/>
        </w:rPr>
        <w:t xml:space="preserve"> (Fig. 2.1)</w:t>
      </w:r>
    </w:p>
    <w:p w14:paraId="1E924410" w14:textId="77777777" w:rsidR="00E25E01" w:rsidRDefault="00E25E01">
      <w:pPr>
        <w:rPr>
          <w:rFonts w:ascii="Arial" w:hAnsi="Arial" w:cs="Arial"/>
        </w:rPr>
      </w:pPr>
    </w:p>
    <w:p w14:paraId="6C49D501" w14:textId="5C3873C6" w:rsidR="00E25E01" w:rsidRDefault="00E25E01">
      <w:pPr>
        <w:rPr>
          <w:rFonts w:ascii="Arial" w:hAnsi="Arial" w:cs="Arial"/>
        </w:rPr>
      </w:pPr>
      <w:r>
        <w:rPr>
          <w:rFonts w:ascii="Arial" w:hAnsi="Arial" w:cs="Arial"/>
        </w:rPr>
        <w:t xml:space="preserve">Simulated biomarker measurements were normalized with four different methods. </w:t>
      </w:r>
    </w:p>
    <w:p w14:paraId="7CBE5190" w14:textId="77777777" w:rsidR="00E25E01" w:rsidRPr="00E25E01" w:rsidRDefault="00E25E01">
      <w:pPr>
        <w:rPr>
          <w:rFonts w:ascii="Arial" w:hAnsi="Arial" w:cs="Arial"/>
        </w:rPr>
      </w:pPr>
    </w:p>
    <w:p w14:paraId="15AAF88F" w14:textId="32C59A8C" w:rsidR="002A0E7A" w:rsidRPr="002A0E7A" w:rsidRDefault="002A0E7A" w:rsidP="002A0E7A">
      <w:pPr>
        <w:rPr>
          <w:rFonts w:ascii="Arial" w:eastAsiaTheme="minorEastAsia" w:hAnsi="Arial" w:cs="Arial"/>
        </w:rPr>
      </w:pPr>
      <w:r w:rsidRPr="002A0E7A">
        <w:rPr>
          <w:rFonts w:ascii="Arial" w:eastAsiaTheme="minorEastAsia" w:hAnsi="Arial" w:cs="Arial"/>
        </w:rPr>
        <w:t>(</w:t>
      </w:r>
      <w:proofErr w:type="spellStart"/>
      <w:r w:rsidRPr="002A0E7A">
        <w:rPr>
          <w:rFonts w:ascii="Arial" w:eastAsiaTheme="minorEastAsia" w:hAnsi="Arial" w:cs="Arial"/>
        </w:rPr>
        <w:t>i</w:t>
      </w:r>
      <w:proofErr w:type="spellEnd"/>
      <w:r w:rsidRPr="002A0E7A">
        <w:rPr>
          <w:rFonts w:ascii="Arial" w:eastAsiaTheme="minorEastAsia" w:hAnsi="Arial" w:cs="Arial"/>
        </w:rPr>
        <w:t>) z-score Normalization</w:t>
      </w:r>
    </w:p>
    <w:p w14:paraId="5B0E5286" w14:textId="002C3E73" w:rsidR="002A0E7A" w:rsidRPr="002A0E7A" w:rsidRDefault="00E25E01" w:rsidP="002A0E7A">
      <w:pPr>
        <w:rPr>
          <w:rFonts w:ascii="Arial" w:eastAsiaTheme="minorEastAsia" w:hAnsi="Arial" w:cs="Arial"/>
        </w:rPr>
      </w:pPr>
      <w:r>
        <w:rPr>
          <w:rFonts w:ascii="Arial" w:eastAsiaTheme="minorEastAsia" w:hAnsi="Arial" w:cs="Arial"/>
        </w:rPr>
        <w:t xml:space="preserve">We found </w:t>
      </w:r>
      <w:r w:rsidR="002A0E7A" w:rsidRPr="002A0E7A">
        <w:rPr>
          <w:rFonts w:ascii="Arial" w:eastAsiaTheme="minorEastAsia" w:hAnsi="Arial" w:cs="Arial"/>
        </w:rPr>
        <w:t xml:space="preserve">the average and standard deviation of the first 100 </w:t>
      </w:r>
      <w:r w:rsidR="00E91894">
        <w:rPr>
          <w:rFonts w:ascii="Arial" w:eastAsiaTheme="minorEastAsia" w:hAnsi="Arial" w:cs="Arial"/>
        </w:rPr>
        <w:t>days of measurements</w:t>
      </w:r>
      <w:r>
        <w:rPr>
          <w:rFonts w:ascii="Arial" w:eastAsiaTheme="minorEastAsia" w:hAnsi="Arial" w:cs="Arial"/>
        </w:rPr>
        <w:t>; the average was the patient’s healthy baseline</w:t>
      </w:r>
      <w:r w:rsidR="002A0E7A" w:rsidRPr="002A0E7A">
        <w:rPr>
          <w:rFonts w:ascii="Arial" w:eastAsiaTheme="minorEastAsia" w:hAnsi="Arial" w:cs="Arial"/>
        </w:rPr>
        <w:t xml:space="preserve">. Let </w:t>
      </w:r>
      <m:oMath>
        <m:sSub>
          <m:sSubPr>
            <m:ctrlPr>
              <w:rPr>
                <w:rFonts w:ascii="Cambria Math" w:eastAsiaTheme="minorEastAsia" w:hAnsi="Cambria Math" w:cs="Arial"/>
                <w:i/>
              </w:rPr>
            </m:ctrlPr>
          </m:sSubPr>
          <m:e>
            <m:r>
              <w:rPr>
                <w:rFonts w:ascii="Cambria Math" w:eastAsiaTheme="minorEastAsia" w:hAnsi="Cambria Math" w:cs="Arial"/>
              </w:rPr>
              <m:t>μ</m:t>
            </m:r>
          </m:e>
          <m:sub>
            <m:r>
              <w:rPr>
                <w:rFonts w:ascii="Cambria Math" w:eastAsiaTheme="minorEastAsia" w:hAnsi="Cambria Math" w:cs="Arial"/>
              </w:rPr>
              <m:t>100</m:t>
            </m:r>
          </m:sub>
        </m:sSub>
      </m:oMath>
      <w:r w:rsidR="002A0E7A" w:rsidRPr="002A0E7A">
        <w:rPr>
          <w:rFonts w:ascii="Arial" w:eastAsiaTheme="minorEastAsia" w:hAnsi="Arial" w:cs="Arial"/>
        </w:rPr>
        <w:t xml:space="preserve"> and </w:t>
      </w:r>
      <m:oMath>
        <m:sSub>
          <m:sSubPr>
            <m:ctrlPr>
              <w:rPr>
                <w:rFonts w:ascii="Cambria Math" w:eastAsiaTheme="minorEastAsia" w:hAnsi="Cambria Math" w:cs="Arial"/>
                <w:i/>
              </w:rPr>
            </m:ctrlPr>
          </m:sSubPr>
          <m:e>
            <m:r>
              <w:rPr>
                <w:rFonts w:ascii="Cambria Math" w:eastAsiaTheme="minorEastAsia" w:hAnsi="Cambria Math" w:cs="Arial"/>
              </w:rPr>
              <m:t>σ</m:t>
            </m:r>
          </m:e>
          <m:sub>
            <m:r>
              <w:rPr>
                <w:rFonts w:ascii="Cambria Math" w:eastAsiaTheme="minorEastAsia" w:hAnsi="Cambria Math" w:cs="Arial"/>
              </w:rPr>
              <m:t>100</m:t>
            </m:r>
          </m:sub>
        </m:sSub>
      </m:oMath>
      <w:r w:rsidR="002A0E7A" w:rsidRPr="002A0E7A">
        <w:rPr>
          <w:rFonts w:ascii="Arial" w:eastAsiaTheme="minorEastAsia" w:hAnsi="Arial" w:cs="Arial"/>
        </w:rPr>
        <w:t xml:space="preserve"> be the mean and </w:t>
      </w:r>
      <w:r w:rsidR="002A0E7A" w:rsidRPr="002A0E7A">
        <w:rPr>
          <w:rFonts w:ascii="Arial" w:eastAsiaTheme="minorEastAsia" w:hAnsi="Arial" w:cs="Arial"/>
        </w:rPr>
        <w:lastRenderedPageBreak/>
        <w:t xml:space="preserve">standard deviation, respectively. Then for an observed measurement </w:t>
      </w:r>
      <m:oMath>
        <m:sSub>
          <m:sSubPr>
            <m:ctrlPr>
              <w:rPr>
                <w:rFonts w:ascii="Cambria Math" w:eastAsiaTheme="minorEastAsia" w:hAnsi="Cambria Math" w:cs="Arial"/>
                <w:i/>
              </w:rPr>
            </m:ctrlPr>
          </m:sSubPr>
          <m:e>
            <m:r>
              <w:rPr>
                <w:rFonts w:ascii="Cambria Math" w:eastAsiaTheme="minorEastAsia" w:hAnsi="Cambria Math" w:cs="Arial"/>
              </w:rPr>
              <m:t>obs</m:t>
            </m:r>
          </m:e>
          <m:sub>
            <m:r>
              <w:rPr>
                <w:rFonts w:ascii="Cambria Math" w:eastAsiaTheme="minorEastAsia" w:hAnsi="Cambria Math" w:cs="Arial"/>
              </w:rPr>
              <m:t>t</m:t>
            </m:r>
          </m:sub>
        </m:sSub>
      </m:oMath>
      <w:r w:rsidR="002A0E7A" w:rsidRPr="002A0E7A">
        <w:rPr>
          <w:rFonts w:ascii="Arial" w:eastAsiaTheme="minorEastAsia" w:hAnsi="Arial" w:cs="Arial"/>
        </w:rPr>
        <w:t xml:space="preserve"> at time </w:t>
      </w:r>
      <w:r w:rsidR="002A0E7A" w:rsidRPr="002A0E7A">
        <w:rPr>
          <w:rFonts w:ascii="Arial" w:eastAsiaTheme="minorEastAsia" w:hAnsi="Arial" w:cs="Arial"/>
          <w:i/>
        </w:rPr>
        <w:t>t</w:t>
      </w:r>
      <w:r>
        <w:rPr>
          <w:rFonts w:ascii="Arial" w:eastAsiaTheme="minorEastAsia" w:hAnsi="Arial" w:cs="Arial"/>
        </w:rPr>
        <w:t>, the normalized measurement was</w:t>
      </w:r>
      <w:r w:rsidR="002A0E7A" w:rsidRPr="002A0E7A">
        <w:rPr>
          <w:rFonts w:ascii="Arial" w:eastAsiaTheme="minorEastAsia" w:hAnsi="Arial" w:cs="Arial"/>
        </w:rPr>
        <w:t xml:space="preserve"> calculated as</w:t>
      </w:r>
    </w:p>
    <w:p w14:paraId="4F80D0F2" w14:textId="77777777" w:rsidR="002A0E7A" w:rsidRPr="002A0E7A" w:rsidRDefault="00951FAD" w:rsidP="002A0E7A">
      <w:pPr>
        <w:jc w:val="cente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norm</m:t>
              </m:r>
            </m:e>
            <m:sub>
              <m:r>
                <w:rPr>
                  <w:rFonts w:ascii="Cambria Math" w:eastAsiaTheme="minorEastAsia" w:hAnsi="Cambria Math" w:cs="Arial"/>
                </w:rPr>
                <m:t>t</m:t>
              </m:r>
            </m:sub>
          </m:sSub>
          <m:r>
            <w:rPr>
              <w:rFonts w:ascii="Cambria Math" w:eastAsiaTheme="minorEastAsia" w:hAnsi="Cambria Math" w:cs="Arial"/>
            </w:rPr>
            <m:t xml:space="preserve">= </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obs</m:t>
                  </m:r>
                </m:e>
                <m:sub>
                  <m:r>
                    <w:rPr>
                      <w:rFonts w:ascii="Cambria Math" w:eastAsiaTheme="minorEastAsia" w:hAnsi="Cambria Math" w:cs="Arial"/>
                    </w:rPr>
                    <m:t>t</m:t>
                  </m:r>
                </m:sub>
              </m:sSub>
              <m:r>
                <w:rPr>
                  <w:rFonts w:ascii="Cambria Math" w:eastAsiaTheme="minorEastAsia" w:hAnsi="Cambria Math" w:cs="Arial"/>
                </w:rPr>
                <m:t>-</m:t>
              </m:r>
              <m:r>
                <m:rPr>
                  <m:sty m:val="p"/>
                </m:rP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μ</m:t>
                  </m:r>
                </m:e>
                <m:sub>
                  <m:r>
                    <w:rPr>
                      <w:rFonts w:ascii="Cambria Math" w:eastAsiaTheme="minorEastAsia" w:hAnsi="Cambria Math" w:cs="Arial"/>
                    </w:rPr>
                    <m:t>100</m:t>
                  </m:r>
                </m:sub>
              </m:sSub>
              <m:r>
                <m:rPr>
                  <m:sty m:val="p"/>
                </m:rPr>
                <w:rPr>
                  <w:rFonts w:ascii="Cambria Math" w:eastAsiaTheme="minorEastAsia" w:hAnsi="Cambria Math" w:cs="Arial"/>
                </w:rPr>
                <m:t xml:space="preserve"> </m:t>
              </m:r>
              <m:r>
                <w:rPr>
                  <w:rFonts w:ascii="Cambria Math" w:eastAsiaTheme="minorEastAsia" w:hAnsi="Cambria Math" w:cs="Arial"/>
                </w:rPr>
                <m:t xml:space="preserve"> </m:t>
              </m:r>
            </m:num>
            <m:den>
              <m:sSub>
                <m:sSubPr>
                  <m:ctrlPr>
                    <w:rPr>
                      <w:rFonts w:ascii="Cambria Math" w:eastAsiaTheme="minorEastAsia" w:hAnsi="Cambria Math" w:cs="Arial"/>
                      <w:i/>
                    </w:rPr>
                  </m:ctrlPr>
                </m:sSubPr>
                <m:e>
                  <m:r>
                    <w:rPr>
                      <w:rFonts w:ascii="Cambria Math" w:eastAsiaTheme="minorEastAsia" w:hAnsi="Cambria Math" w:cs="Arial"/>
                    </w:rPr>
                    <m:t>σ</m:t>
                  </m:r>
                </m:e>
                <m:sub>
                  <m:r>
                    <w:rPr>
                      <w:rFonts w:ascii="Cambria Math" w:eastAsiaTheme="minorEastAsia" w:hAnsi="Cambria Math" w:cs="Arial"/>
                    </w:rPr>
                    <m:t>100</m:t>
                  </m:r>
                </m:sub>
              </m:sSub>
            </m:den>
          </m:f>
        </m:oMath>
      </m:oMathPara>
    </w:p>
    <w:p w14:paraId="1BDCADD5" w14:textId="61C6A92D" w:rsidR="002A0E7A" w:rsidRPr="002A0E7A" w:rsidRDefault="002A0E7A" w:rsidP="002A0E7A">
      <w:pPr>
        <w:rPr>
          <w:rFonts w:ascii="Arial" w:eastAsiaTheme="minorEastAsia" w:hAnsi="Arial" w:cs="Arial"/>
        </w:rPr>
      </w:pPr>
      <w:r>
        <w:rPr>
          <w:rFonts w:ascii="Arial" w:eastAsiaTheme="minorEastAsia" w:hAnsi="Arial" w:cs="Arial"/>
        </w:rPr>
        <w:t xml:space="preserve">(ii) </w:t>
      </w:r>
      <w:r w:rsidRPr="002A0E7A">
        <w:rPr>
          <w:rFonts w:ascii="Arial" w:eastAsiaTheme="minorEastAsia" w:hAnsi="Arial" w:cs="Arial"/>
        </w:rPr>
        <w:t>Average Subtraction</w:t>
      </w:r>
    </w:p>
    <w:p w14:paraId="7C0576A7" w14:textId="730736FC" w:rsidR="002A0E7A" w:rsidRPr="002A0E7A" w:rsidRDefault="00E25E01" w:rsidP="002A0E7A">
      <w:pPr>
        <w:rPr>
          <w:rFonts w:ascii="Arial" w:eastAsiaTheme="minorEastAsia" w:hAnsi="Arial" w:cs="Arial"/>
        </w:rPr>
      </w:pPr>
      <w:r>
        <w:rPr>
          <w:rFonts w:ascii="Arial" w:eastAsiaTheme="minorEastAsia" w:hAnsi="Arial" w:cs="Arial"/>
        </w:rPr>
        <w:t>We found</w:t>
      </w:r>
      <w:r w:rsidR="002A0E7A" w:rsidRPr="002A0E7A">
        <w:rPr>
          <w:rFonts w:ascii="Arial" w:eastAsiaTheme="minorEastAsia" w:hAnsi="Arial" w:cs="Arial"/>
        </w:rPr>
        <w:t xml:space="preserve"> the average </w:t>
      </w:r>
      <m:oMath>
        <m:sSub>
          <m:sSubPr>
            <m:ctrlPr>
              <w:rPr>
                <w:rFonts w:ascii="Cambria Math" w:eastAsiaTheme="minorEastAsia" w:hAnsi="Cambria Math" w:cs="Arial"/>
                <w:i/>
              </w:rPr>
            </m:ctrlPr>
          </m:sSubPr>
          <m:e>
            <m:r>
              <w:rPr>
                <w:rFonts w:ascii="Cambria Math" w:eastAsiaTheme="minorEastAsia" w:hAnsi="Cambria Math" w:cs="Arial"/>
              </w:rPr>
              <m:t>μ</m:t>
            </m:r>
          </m:e>
          <m:sub>
            <m:r>
              <w:rPr>
                <w:rFonts w:ascii="Cambria Math" w:eastAsiaTheme="minorEastAsia" w:hAnsi="Cambria Math" w:cs="Arial"/>
              </w:rPr>
              <m:t>100</m:t>
            </m:r>
          </m:sub>
        </m:sSub>
      </m:oMath>
      <w:r w:rsidR="002A0E7A" w:rsidRPr="002A0E7A">
        <w:rPr>
          <w:rFonts w:ascii="Arial" w:eastAsiaTheme="minorEastAsia" w:hAnsi="Arial" w:cs="Arial"/>
        </w:rPr>
        <w:t xml:space="preserve"> of the first 100 </w:t>
      </w:r>
      <w:r w:rsidR="00E91894">
        <w:rPr>
          <w:rFonts w:ascii="Arial" w:eastAsiaTheme="minorEastAsia" w:hAnsi="Arial" w:cs="Arial"/>
        </w:rPr>
        <w:t>days of measurements</w:t>
      </w:r>
      <w:r>
        <w:rPr>
          <w:rFonts w:ascii="Arial" w:eastAsiaTheme="minorEastAsia" w:hAnsi="Arial" w:cs="Arial"/>
        </w:rPr>
        <w:t xml:space="preserve">, which we called the patient’s healthy baseline. </w:t>
      </w:r>
      <w:r w:rsidR="002A0E7A" w:rsidRPr="002A0E7A">
        <w:rPr>
          <w:rFonts w:ascii="Arial" w:eastAsiaTheme="minorEastAsia" w:hAnsi="Arial" w:cs="Arial"/>
        </w:rPr>
        <w:t xml:space="preserve">Then for an observed measurement </w:t>
      </w:r>
      <m:oMath>
        <m:sSub>
          <m:sSubPr>
            <m:ctrlPr>
              <w:rPr>
                <w:rFonts w:ascii="Cambria Math" w:eastAsiaTheme="minorEastAsia" w:hAnsi="Cambria Math" w:cs="Arial"/>
                <w:i/>
              </w:rPr>
            </m:ctrlPr>
          </m:sSubPr>
          <m:e>
            <m:r>
              <w:rPr>
                <w:rFonts w:ascii="Cambria Math" w:eastAsiaTheme="minorEastAsia" w:hAnsi="Cambria Math" w:cs="Arial"/>
              </w:rPr>
              <m:t>obs</m:t>
            </m:r>
          </m:e>
          <m:sub>
            <m:r>
              <w:rPr>
                <w:rFonts w:ascii="Cambria Math" w:eastAsiaTheme="minorEastAsia" w:hAnsi="Cambria Math" w:cs="Arial"/>
              </w:rPr>
              <m:t>t</m:t>
            </m:r>
          </m:sub>
        </m:sSub>
      </m:oMath>
      <w:r w:rsidR="002A0E7A" w:rsidRPr="002A0E7A">
        <w:rPr>
          <w:rFonts w:ascii="Arial" w:eastAsiaTheme="minorEastAsia" w:hAnsi="Arial" w:cs="Arial"/>
        </w:rPr>
        <w:t xml:space="preserve"> at time </w:t>
      </w:r>
      <w:r w:rsidR="002A0E7A" w:rsidRPr="002A0E7A">
        <w:rPr>
          <w:rFonts w:ascii="Arial" w:eastAsiaTheme="minorEastAsia" w:hAnsi="Arial" w:cs="Arial"/>
          <w:i/>
        </w:rPr>
        <w:t>t</w:t>
      </w:r>
      <w:r>
        <w:rPr>
          <w:rFonts w:ascii="Arial" w:eastAsiaTheme="minorEastAsia" w:hAnsi="Arial" w:cs="Arial"/>
        </w:rPr>
        <w:t>, the normalized measurement was</w:t>
      </w:r>
      <w:r w:rsidR="002A0E7A" w:rsidRPr="002A0E7A">
        <w:rPr>
          <w:rFonts w:ascii="Arial" w:eastAsiaTheme="minorEastAsia" w:hAnsi="Arial" w:cs="Arial"/>
        </w:rPr>
        <w:t xml:space="preserve"> calculated as</w:t>
      </w:r>
    </w:p>
    <w:p w14:paraId="78A5E04C" w14:textId="77777777" w:rsidR="002A0E7A" w:rsidRPr="002A0E7A" w:rsidRDefault="00951FAD" w:rsidP="002A0E7A">
      <w:pPr>
        <w:jc w:val="center"/>
        <w:rPr>
          <w:rFonts w:ascii="Arial" w:eastAsiaTheme="minorEastAsia" w:hAnsi="Arial" w:cs="Arial"/>
        </w:rPr>
      </w:pPr>
      <m:oMathPara>
        <m:oMathParaPr>
          <m:jc m:val="center"/>
        </m:oMathParaPr>
        <m:oMath>
          <m:sSub>
            <m:sSubPr>
              <m:ctrlPr>
                <w:rPr>
                  <w:rFonts w:ascii="Cambria Math" w:eastAsiaTheme="minorEastAsia" w:hAnsi="Cambria Math" w:cs="Arial"/>
                  <w:i/>
                </w:rPr>
              </m:ctrlPr>
            </m:sSubPr>
            <m:e>
              <m:r>
                <w:rPr>
                  <w:rFonts w:ascii="Cambria Math" w:eastAsiaTheme="minorEastAsia" w:hAnsi="Cambria Math" w:cs="Arial"/>
                </w:rPr>
                <m:t>norm</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obs</m:t>
              </m:r>
            </m:e>
            <m:sub>
              <m:r>
                <w:rPr>
                  <w:rFonts w:ascii="Cambria Math" w:eastAsiaTheme="minorEastAsia" w:hAnsi="Cambria Math" w:cs="Arial"/>
                </w:rPr>
                <m:t>t</m:t>
              </m:r>
            </m:sub>
          </m:sSub>
          <m:r>
            <w:rPr>
              <w:rFonts w:ascii="Cambria Math" w:eastAsiaTheme="minorEastAsia" w:hAnsi="Cambria Math" w:cs="Arial"/>
            </w:rPr>
            <m:t>-</m:t>
          </m:r>
          <m:r>
            <m:rPr>
              <m:sty m:val="p"/>
            </m:rP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μ</m:t>
              </m:r>
            </m:e>
            <m:sub>
              <m:r>
                <w:rPr>
                  <w:rFonts w:ascii="Cambria Math" w:eastAsiaTheme="minorEastAsia" w:hAnsi="Cambria Math" w:cs="Arial"/>
                </w:rPr>
                <m:t>100</m:t>
              </m:r>
            </m:sub>
          </m:sSub>
          <m:r>
            <m:rPr>
              <m:sty m:val="p"/>
            </m:rPr>
            <w:rPr>
              <w:rFonts w:ascii="Cambria Math" w:eastAsiaTheme="minorEastAsia" w:hAnsi="Cambria Math" w:cs="Arial"/>
            </w:rPr>
            <m:t xml:space="preserve"> </m:t>
          </m:r>
          <m:r>
            <w:rPr>
              <w:rFonts w:ascii="Cambria Math" w:eastAsiaTheme="minorEastAsia" w:hAnsi="Cambria Math" w:cs="Arial"/>
            </w:rPr>
            <m:t xml:space="preserve"> </m:t>
          </m:r>
        </m:oMath>
      </m:oMathPara>
    </w:p>
    <w:p w14:paraId="10C7E7C5" w14:textId="6F07E1A2" w:rsidR="00CC67A6" w:rsidRPr="00CC67A6" w:rsidRDefault="00CC67A6" w:rsidP="00CC67A6">
      <w:pPr>
        <w:tabs>
          <w:tab w:val="left" w:pos="5791"/>
        </w:tabs>
        <w:rPr>
          <w:rFonts w:ascii="Arial" w:eastAsiaTheme="minorEastAsia" w:hAnsi="Arial" w:cs="Arial"/>
        </w:rPr>
      </w:pPr>
      <w:r w:rsidRPr="00CC67A6">
        <w:rPr>
          <w:rFonts w:ascii="Arial" w:eastAsiaTheme="minorEastAsia" w:hAnsi="Arial" w:cs="Arial"/>
        </w:rPr>
        <w:t xml:space="preserve">(iii) </w:t>
      </w:r>
      <w:r>
        <w:rPr>
          <w:rFonts w:ascii="Arial" w:eastAsiaTheme="minorEastAsia" w:hAnsi="Arial" w:cs="Arial"/>
        </w:rPr>
        <w:t>Autoregressive Forecast</w:t>
      </w:r>
      <w:r w:rsidR="00CB0514">
        <w:rPr>
          <w:rFonts w:ascii="Arial" w:eastAsiaTheme="minorEastAsia" w:hAnsi="Arial" w:cs="Arial"/>
        </w:rPr>
        <w:t xml:space="preserve"> [6</w:t>
      </w:r>
      <w:r w:rsidR="00E91894">
        <w:rPr>
          <w:rFonts w:ascii="Arial" w:eastAsiaTheme="minorEastAsia" w:hAnsi="Arial" w:cs="Arial"/>
        </w:rPr>
        <w:t>]</w:t>
      </w:r>
    </w:p>
    <w:p w14:paraId="50CBCB31" w14:textId="38FB8B55" w:rsidR="00CC67A6" w:rsidRPr="00CC67A6" w:rsidRDefault="00CC67A6" w:rsidP="00CC67A6">
      <w:pPr>
        <w:tabs>
          <w:tab w:val="left" w:pos="5791"/>
        </w:tabs>
        <w:rPr>
          <w:rFonts w:ascii="Arial" w:eastAsiaTheme="minorEastAsia" w:hAnsi="Arial" w:cs="Arial"/>
        </w:rPr>
      </w:pPr>
      <w:r w:rsidRPr="00CC67A6">
        <w:rPr>
          <w:rFonts w:ascii="Arial" w:eastAsiaTheme="minorEastAsia" w:hAnsi="Arial" w:cs="Arial"/>
        </w:rPr>
        <w:t xml:space="preserve">The concept of </w:t>
      </w:r>
      <w:proofErr w:type="spellStart"/>
      <w:r w:rsidRPr="00CC67A6">
        <w:rPr>
          <w:rFonts w:ascii="Arial" w:eastAsiaTheme="minorEastAsia" w:hAnsi="Arial" w:cs="Arial"/>
        </w:rPr>
        <w:t>autoregression</w:t>
      </w:r>
      <w:proofErr w:type="spellEnd"/>
      <w:r w:rsidRPr="00CC67A6">
        <w:rPr>
          <w:rFonts w:ascii="Arial" w:eastAsiaTheme="minorEastAsia" w:hAnsi="Arial" w:cs="Arial"/>
        </w:rPr>
        <w:t xml:space="preserve"> comes from the idea that the current time series value depends on previous values of the time series, meaning the observations are not independent and identically distributed. For example, if the temperature outside was high yesterday and the day before, we might expect it to be high again today. Mathematically, we can express a value </w:t>
      </w:r>
      <m:oMath>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m:t>
            </m:r>
          </m:sub>
        </m:sSub>
      </m:oMath>
      <w:r w:rsidRPr="00CC67A6">
        <w:rPr>
          <w:rFonts w:ascii="Arial" w:eastAsiaTheme="minorEastAsia" w:hAnsi="Arial" w:cs="Arial"/>
        </w:rPr>
        <w:t xml:space="preserve"> in terms of p previous values </w:t>
      </w:r>
      <m:oMath>
        <m:d>
          <m:dPr>
            <m:begChr m:val="{"/>
            <m:endChr m:val="}"/>
            <m:ctrlPr>
              <w:rPr>
                <w:rFonts w:ascii="Cambria Math" w:eastAsiaTheme="minorEastAsia" w:hAnsi="Cambria Math" w:cs="Arial"/>
              </w:rPr>
            </m:ctrlPr>
          </m:dPr>
          <m:e>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t-1</m:t>
                </m:r>
              </m:sub>
            </m:sSub>
            <m:r>
              <m:rPr>
                <m:sty m:val="p"/>
              </m:rPr>
              <w:rPr>
                <w:rFonts w:ascii="Cambria Math" w:eastAsiaTheme="minorEastAsia" w:hAnsi="Cambria Math" w:cs="Arial"/>
              </w:rPr>
              <m:t>,</m:t>
            </m:r>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t-2</m:t>
                </m:r>
              </m:sub>
            </m:sSub>
            <m:r>
              <m:rPr>
                <m:sty m:val="p"/>
              </m:rPr>
              <w:rPr>
                <w:rFonts w:ascii="Cambria Math" w:eastAsiaTheme="minorEastAsia" w:hAnsi="Cambria Math" w:cs="Arial"/>
              </w:rPr>
              <m:t>, …</m:t>
            </m:r>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t-p</m:t>
                </m:r>
              </m:sub>
            </m:sSub>
          </m:e>
        </m:d>
      </m:oMath>
      <w:r w:rsidRPr="00CC67A6">
        <w:rPr>
          <w:rFonts w:ascii="Arial" w:eastAsiaTheme="minorEastAsia" w:hAnsi="Arial" w:cs="Arial"/>
        </w:rPr>
        <w:t>.  from the time series,</w:t>
      </w:r>
    </w:p>
    <w:p w14:paraId="353EF74F" w14:textId="66D51CDA" w:rsidR="00CC67A6" w:rsidRPr="00E25E01" w:rsidRDefault="00951FAD" w:rsidP="00CC67A6">
      <w:pPr>
        <w:tabs>
          <w:tab w:val="left" w:pos="5791"/>
        </w:tabs>
        <w:rPr>
          <w:rFonts w:ascii="Arial" w:eastAsiaTheme="minorEastAsia" w:hAnsi="Arial" w:cs="Arial"/>
        </w:rPr>
      </w:pPr>
      <m:oMathPara>
        <m:oMath>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m:t>
              </m:r>
            </m:sub>
          </m:sSub>
          <m:r>
            <m:rPr>
              <m:sty m:val="p"/>
            </m:rPr>
            <w:rPr>
              <w:rFonts w:ascii="Cambria Math" w:eastAsiaTheme="minorEastAsia" w:hAnsi="Cambria Math" w:cs="Arial"/>
            </w:rPr>
            <m:t xml:space="preserve">= </m:t>
          </m:r>
          <m:nary>
            <m:naryPr>
              <m:chr m:val="∑"/>
              <m:limLoc m:val="undOvr"/>
              <m:ctrlPr>
                <w:rPr>
                  <w:rFonts w:ascii="Cambria Math" w:eastAsiaTheme="minorEastAsia" w:hAnsi="Cambria Math" w:cs="Arial"/>
                </w:rPr>
              </m:ctrlPr>
            </m:naryPr>
            <m:sub>
              <m:r>
                <m:rPr>
                  <m:sty m:val="p"/>
                </m:rPr>
                <w:rPr>
                  <w:rFonts w:ascii="Cambria Math" w:eastAsiaTheme="minorEastAsia" w:hAnsi="Cambria Math" w:cs="Arial"/>
                </w:rPr>
                <m:t>i=1</m:t>
              </m:r>
            </m:sub>
            <m:sup>
              <m:r>
                <m:rPr>
                  <m:sty m:val="p"/>
                </m:rPr>
                <w:rPr>
                  <w:rFonts w:ascii="Cambria Math" w:eastAsiaTheme="minorEastAsia" w:hAnsi="Cambria Math" w:cs="Arial"/>
                </w:rPr>
                <m:t>p</m:t>
              </m:r>
            </m:sup>
            <m:e>
              <m:sSub>
                <m:sSubPr>
                  <m:ctrlPr>
                    <w:rPr>
                      <w:rFonts w:ascii="Cambria Math" w:eastAsiaTheme="minorEastAsia" w:hAnsi="Cambria Math" w:cs="Arial"/>
                    </w:rPr>
                  </m:ctrlPr>
                </m:sSubPr>
                <m:e>
                  <m:r>
                    <m:rPr>
                      <m:sty m:val="p"/>
                    </m:rPr>
                    <w:rPr>
                      <w:rFonts w:ascii="Cambria Math" w:eastAsiaTheme="minorEastAsia" w:hAnsi="Cambria Math" w:cs="Arial"/>
                    </w:rPr>
                    <m:t>φ</m:t>
                  </m:r>
                </m:e>
                <m:sub>
                  <m:r>
                    <m:rPr>
                      <m:sty m:val="p"/>
                    </m:rPr>
                    <w:rPr>
                      <w:rFonts w:ascii="Cambria Math" w:eastAsiaTheme="minorEastAsia" w:hAnsi="Cambria Math" w:cs="Arial"/>
                    </w:rPr>
                    <m:t>i</m:t>
                  </m:r>
                </m:sub>
              </m:sSub>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t-i</m:t>
                  </m:r>
                </m:sub>
              </m:sSub>
            </m:e>
          </m:nary>
          <m:r>
            <m:rPr>
              <m:sty m:val="p"/>
            </m:rPr>
            <w:rPr>
              <w:rFonts w:ascii="Cambria Math" w:eastAsiaTheme="minorEastAsia" w:hAnsi="Cambria Math" w:cs="Arial"/>
            </w:rPr>
            <m:t xml:space="preserve">+ </m:t>
          </m:r>
          <m:sSub>
            <m:sSubPr>
              <m:ctrlPr>
                <w:rPr>
                  <w:rFonts w:ascii="Cambria Math" w:eastAsiaTheme="minorEastAsia" w:hAnsi="Cambria Math" w:cs="Arial"/>
                </w:rPr>
              </m:ctrlPr>
            </m:sSubPr>
            <m:e>
              <m:r>
                <m:rPr>
                  <m:sty m:val="p"/>
                </m:rPr>
                <w:rPr>
                  <w:rFonts w:ascii="Cambria Math" w:eastAsiaTheme="minorEastAsia" w:hAnsi="Cambria Math" w:cs="Arial"/>
                </w:rPr>
                <m:t>ϵ</m:t>
              </m:r>
            </m:e>
            <m:sub>
              <m:r>
                <m:rPr>
                  <m:sty m:val="p"/>
                </m:rPr>
                <w:rPr>
                  <w:rFonts w:ascii="Cambria Math" w:eastAsiaTheme="minorEastAsia" w:hAnsi="Cambria Math" w:cs="Arial"/>
                </w:rPr>
                <m:t>t</m:t>
              </m:r>
            </m:sub>
          </m:sSub>
        </m:oMath>
      </m:oMathPara>
    </w:p>
    <w:p w14:paraId="76D547BF" w14:textId="77777777" w:rsidR="00E25E01" w:rsidRPr="00E91894" w:rsidRDefault="00E25E01" w:rsidP="00CC67A6">
      <w:pPr>
        <w:tabs>
          <w:tab w:val="left" w:pos="5791"/>
        </w:tabs>
        <w:rPr>
          <w:rFonts w:ascii="Arial" w:eastAsiaTheme="minorEastAsia" w:hAnsi="Arial" w:cs="Arial"/>
        </w:rPr>
      </w:pPr>
    </w:p>
    <w:p w14:paraId="4BA269BD" w14:textId="21E03100" w:rsidR="00CC67A6" w:rsidRPr="00CC67A6" w:rsidRDefault="00CC67A6" w:rsidP="00CC67A6">
      <w:pPr>
        <w:tabs>
          <w:tab w:val="left" w:pos="5791"/>
        </w:tabs>
        <w:rPr>
          <w:rFonts w:ascii="Arial" w:eastAsiaTheme="minorEastAsia" w:hAnsi="Arial" w:cs="Arial"/>
        </w:rPr>
      </w:pPr>
      <w:proofErr w:type="gramStart"/>
      <w:r w:rsidRPr="00CC67A6">
        <w:rPr>
          <w:rFonts w:ascii="Arial" w:eastAsiaTheme="minorEastAsia" w:hAnsi="Arial" w:cs="Arial"/>
        </w:rPr>
        <w:t>where</w:t>
      </w:r>
      <w:proofErr w:type="gramEnd"/>
      <w:r w:rsidRPr="00CC67A6">
        <w:rPr>
          <w:rFonts w:ascii="Arial" w:eastAsiaTheme="minorEastAsia" w:hAnsi="Arial" w:cs="Arial"/>
        </w:rPr>
        <w:t xml:space="preserve"> </w:t>
      </w:r>
      <m:oMath>
        <m:sSub>
          <m:sSubPr>
            <m:ctrlPr>
              <w:rPr>
                <w:rFonts w:ascii="Cambria Math" w:eastAsiaTheme="minorEastAsia" w:hAnsi="Cambria Math" w:cs="Arial"/>
              </w:rPr>
            </m:ctrlPr>
          </m:sSubPr>
          <m:e>
            <m:r>
              <m:rPr>
                <m:sty m:val="p"/>
              </m:rPr>
              <w:rPr>
                <w:rFonts w:ascii="Cambria Math" w:eastAsiaTheme="minorEastAsia" w:hAnsi="Cambria Math" w:cs="Arial"/>
              </w:rPr>
              <m:t>φ</m:t>
            </m:r>
          </m:e>
          <m:sub>
            <m:r>
              <m:rPr>
                <m:sty m:val="p"/>
              </m:rPr>
              <w:rPr>
                <w:rFonts w:ascii="Cambria Math" w:eastAsiaTheme="minorEastAsia" w:hAnsi="Cambria Math" w:cs="Arial"/>
              </w:rPr>
              <m:t>i</m:t>
            </m:r>
          </m:sub>
        </m:sSub>
      </m:oMath>
      <w:r w:rsidRPr="00CC67A6">
        <w:rPr>
          <w:rFonts w:ascii="Arial" w:eastAsiaTheme="minorEastAsia" w:hAnsi="Arial" w:cs="Arial"/>
        </w:rPr>
        <w:t xml:space="preserve"> are the coefficients explaining the dependence of </w:t>
      </w:r>
      <m:oMath>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m:t>
            </m:r>
          </m:sub>
        </m:sSub>
      </m:oMath>
      <w:r w:rsidRPr="00CC67A6">
        <w:rPr>
          <w:rFonts w:ascii="Arial" w:eastAsiaTheme="minorEastAsia" w:hAnsi="Arial" w:cs="Arial"/>
        </w:rPr>
        <w:t xml:space="preserve"> on previous values </w:t>
      </w:r>
      <m:oMath>
        <m:sSub>
          <m:sSubPr>
            <m:ctrlPr>
              <w:rPr>
                <w:rFonts w:ascii="Cambria Math" w:eastAsiaTheme="minorEastAsia" w:hAnsi="Cambria Math" w:cs="Arial"/>
              </w:rPr>
            </m:ctrlPr>
          </m:sSubPr>
          <m:e>
            <m:r>
              <m:rPr>
                <m:sty m:val="p"/>
              </m:rPr>
              <w:rPr>
                <w:rFonts w:ascii="Cambria Math" w:eastAsiaTheme="minorEastAsia" w:hAnsi="Cambria Math" w:cs="Arial"/>
              </w:rPr>
              <m:t>ϵ</m:t>
            </m:r>
          </m:e>
          <m:sub>
            <m:r>
              <m:rPr>
                <m:sty m:val="p"/>
              </m:rPr>
              <w:rPr>
                <w:rFonts w:ascii="Cambria Math" w:eastAsiaTheme="minorEastAsia" w:hAnsi="Cambria Math" w:cs="Arial"/>
              </w:rPr>
              <m:t>t</m:t>
            </m:r>
          </m:sub>
        </m:sSub>
        <m:r>
          <m:rPr>
            <m:sty m:val="p"/>
          </m:rPr>
          <w:rPr>
            <w:rFonts w:ascii="Cambria Math" w:eastAsiaTheme="minorEastAsia" w:hAnsi="Cambria Math" w:cs="Arial"/>
          </w:rPr>
          <m:t xml:space="preserve"> ~N(0, </m:t>
        </m:r>
        <m:sSubSup>
          <m:sSubSupPr>
            <m:ctrlPr>
              <w:rPr>
                <w:rFonts w:ascii="Cambria Math" w:eastAsiaTheme="minorEastAsia" w:hAnsi="Cambria Math" w:cs="Arial"/>
              </w:rPr>
            </m:ctrlPr>
          </m:sSubSupPr>
          <m:e>
            <m:r>
              <m:rPr>
                <m:sty m:val="p"/>
              </m:rPr>
              <w:rPr>
                <w:rFonts w:ascii="Cambria Math" w:eastAsiaTheme="minorEastAsia" w:hAnsi="Cambria Math" w:cs="Arial"/>
              </w:rPr>
              <m:t>σ</m:t>
            </m:r>
          </m:e>
          <m:sub>
            <m:r>
              <m:rPr>
                <m:sty m:val="p"/>
              </m:rPr>
              <w:rPr>
                <w:rFonts w:ascii="Cambria Math" w:eastAsiaTheme="minorEastAsia" w:hAnsi="Cambria Math" w:cs="Arial"/>
              </w:rPr>
              <m:t>ϵ</m:t>
            </m:r>
          </m:sub>
          <m:sup>
            <m:r>
              <m:rPr>
                <m:sty m:val="p"/>
              </m:rPr>
              <w:rPr>
                <w:rFonts w:ascii="Cambria Math" w:eastAsiaTheme="minorEastAsia" w:hAnsi="Cambria Math" w:cs="Arial"/>
              </w:rPr>
              <m:t>2</m:t>
            </m:r>
          </m:sup>
        </m:sSubSup>
        <m:r>
          <m:rPr>
            <m:sty m:val="p"/>
          </m:rPr>
          <w:rPr>
            <w:rFonts w:ascii="Cambria Math" w:eastAsiaTheme="minorEastAsia" w:hAnsi="Cambria Math" w:cs="Arial"/>
          </w:rPr>
          <m:t>)</m:t>
        </m:r>
      </m:oMath>
      <w:r w:rsidRPr="00CC67A6">
        <w:rPr>
          <w:rFonts w:ascii="Arial" w:eastAsiaTheme="minorEastAsia" w:hAnsi="Arial" w:cs="Arial"/>
        </w:rPr>
        <w:t xml:space="preserve"> is a random error term that captures random “shocks” to the system at each time t. This model is called an autoregressive model of order p, denoted AR(p), and is a form of linear regression in which the explanatory variables are the p past observations of the time series. The past observations are often called lag variables. </w:t>
      </w:r>
      <w:proofErr w:type="gramStart"/>
      <w:r w:rsidRPr="00CC67A6">
        <w:rPr>
          <w:rFonts w:ascii="Arial" w:eastAsiaTheme="minorEastAsia" w:hAnsi="Arial" w:cs="Arial"/>
        </w:rPr>
        <w:t>AR(</w:t>
      </w:r>
      <w:proofErr w:type="gramEnd"/>
      <w:r w:rsidRPr="00CC67A6">
        <w:rPr>
          <w:rFonts w:ascii="Arial" w:eastAsiaTheme="minorEastAsia" w:hAnsi="Arial" w:cs="Arial"/>
        </w:rPr>
        <w:t xml:space="preserve">1) is a model in which each value of the time series depends on one lag variable, namely the directly preceding value. </w:t>
      </w:r>
      <w:proofErr w:type="gramStart"/>
      <w:r w:rsidRPr="00CC67A6">
        <w:rPr>
          <w:rFonts w:ascii="Arial" w:eastAsiaTheme="minorEastAsia" w:hAnsi="Arial" w:cs="Arial"/>
        </w:rPr>
        <w:t>AR(</w:t>
      </w:r>
      <w:proofErr w:type="gramEnd"/>
      <w:r w:rsidRPr="00CC67A6">
        <w:rPr>
          <w:rFonts w:ascii="Arial" w:eastAsiaTheme="minorEastAsia" w:hAnsi="Arial" w:cs="Arial"/>
        </w:rPr>
        <w:t xml:space="preserve">2) is a model where each value is written in terms of the two directly preceding values. Before fitting the model, it is important to determine if values in the time series indeed display dependence on previous values; if so, we must then decide on an appropriate model order p. We can characterize how observations in the time series are related to one another using </w:t>
      </w:r>
      <w:proofErr w:type="spellStart"/>
      <w:r w:rsidRPr="00CC67A6">
        <w:rPr>
          <w:rFonts w:ascii="Arial" w:eastAsiaTheme="minorEastAsia" w:hAnsi="Arial" w:cs="Arial"/>
        </w:rPr>
        <w:t>autocovariance</w:t>
      </w:r>
      <w:proofErr w:type="spellEnd"/>
      <w:r w:rsidRPr="00CC67A6">
        <w:rPr>
          <w:rFonts w:ascii="Arial" w:eastAsiaTheme="minorEastAsia" w:hAnsi="Arial" w:cs="Arial"/>
        </w:rPr>
        <w:t xml:space="preserve">. For an observation </w:t>
      </w:r>
      <m:oMath>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m:t>
            </m:r>
          </m:sub>
        </m:sSub>
      </m:oMath>
      <w:r w:rsidRPr="00CC67A6">
        <w:rPr>
          <w:rFonts w:ascii="Arial" w:eastAsiaTheme="minorEastAsia" w:hAnsi="Arial" w:cs="Arial"/>
        </w:rPr>
        <w:t xml:space="preserve"> and a lag variable </w:t>
      </w:r>
      <m:oMath>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t-k</m:t>
            </m:r>
          </m:sub>
        </m:sSub>
      </m:oMath>
      <w:r w:rsidRPr="00CC67A6">
        <w:rPr>
          <w:rFonts w:ascii="Arial" w:eastAsiaTheme="minorEastAsia" w:hAnsi="Arial" w:cs="Arial"/>
        </w:rPr>
        <w:t xml:space="preserve">, the autocovariance </w:t>
      </w:r>
      <m:oMath>
        <m:sSub>
          <m:sSubPr>
            <m:ctrlPr>
              <w:rPr>
                <w:rFonts w:ascii="Cambria Math" w:eastAsiaTheme="minorEastAsia" w:hAnsi="Cambria Math" w:cs="Arial"/>
              </w:rPr>
            </m:ctrlPr>
          </m:sSubPr>
          <m:e>
            <m:r>
              <m:rPr>
                <m:sty m:val="p"/>
              </m:rPr>
              <w:rPr>
                <w:rFonts w:ascii="Cambria Math" w:eastAsiaTheme="minorEastAsia" w:hAnsi="Cambria Math" w:cs="Arial"/>
              </w:rPr>
              <m:t>γ</m:t>
            </m:r>
          </m:e>
          <m:sub>
            <m:r>
              <m:rPr>
                <m:sty m:val="p"/>
              </m:rPr>
              <w:rPr>
                <w:rFonts w:ascii="Cambria Math" w:eastAsiaTheme="minorEastAsia" w:hAnsi="Cambria Math" w:cs="Arial"/>
              </w:rPr>
              <m:t>k</m:t>
            </m:r>
          </m:sub>
        </m:sSub>
      </m:oMath>
      <w:r w:rsidRPr="00CC67A6">
        <w:rPr>
          <w:rFonts w:ascii="Arial" w:eastAsiaTheme="minorEastAsia" w:hAnsi="Arial" w:cs="Arial"/>
        </w:rPr>
        <w:t xml:space="preserve"> is </w:t>
      </w:r>
    </w:p>
    <w:p w14:paraId="30BF61E9" w14:textId="77777777" w:rsidR="00CC67A6" w:rsidRPr="00CC67A6" w:rsidRDefault="00CC67A6" w:rsidP="00CC67A6">
      <w:pPr>
        <w:tabs>
          <w:tab w:val="left" w:pos="5791"/>
        </w:tabs>
        <w:rPr>
          <w:rFonts w:ascii="Arial" w:eastAsiaTheme="minorEastAsia" w:hAnsi="Arial" w:cs="Arial"/>
        </w:rPr>
      </w:pPr>
    </w:p>
    <w:p w14:paraId="391BF0DA" w14:textId="216AD130" w:rsidR="00CC67A6" w:rsidRPr="00CC67A6" w:rsidRDefault="00951FAD" w:rsidP="00CC67A6">
      <w:pPr>
        <w:tabs>
          <w:tab w:val="left" w:pos="5791"/>
        </w:tabs>
        <w:rPr>
          <w:rFonts w:ascii="Arial" w:eastAsiaTheme="minorEastAsia" w:hAnsi="Arial" w:cs="Arial"/>
          <w:lang w:val="fr-FR"/>
        </w:rPr>
      </w:pPr>
      <m:oMathPara>
        <m:oMath>
          <m:sSub>
            <m:sSubPr>
              <m:ctrlPr>
                <w:rPr>
                  <w:rFonts w:ascii="Cambria Math" w:eastAsiaTheme="minorEastAsia" w:hAnsi="Cambria Math" w:cs="Arial"/>
                </w:rPr>
              </m:ctrlPr>
            </m:sSubPr>
            <m:e>
              <m:r>
                <m:rPr>
                  <m:sty m:val="p"/>
                </m:rPr>
                <w:rPr>
                  <w:rFonts w:ascii="Cambria Math" w:eastAsiaTheme="minorEastAsia" w:hAnsi="Cambria Math" w:cs="Arial"/>
                </w:rPr>
                <m:t>γ</m:t>
              </m:r>
            </m:e>
            <m:sub>
              <m:r>
                <m:rPr>
                  <m:sty m:val="p"/>
                </m:rPr>
                <w:rPr>
                  <w:rFonts w:ascii="Cambria Math" w:eastAsiaTheme="minorEastAsia" w:hAnsi="Cambria Math" w:cs="Arial"/>
                  <w:lang w:val="fr-FR"/>
                </w:rPr>
                <m:t>k</m:t>
              </m:r>
            </m:sub>
          </m:sSub>
          <m:r>
            <m:rPr>
              <m:sty m:val="p"/>
            </m:rPr>
            <w:rPr>
              <w:rFonts w:ascii="Cambria Math" w:eastAsiaTheme="minorEastAsia" w:hAnsi="Cambria Math" w:cs="Arial"/>
              <w:lang w:val="fr-FR"/>
            </w:rPr>
            <m:t>=Cov</m:t>
          </m:r>
          <m:d>
            <m:dPr>
              <m:ctrlPr>
                <w:rPr>
                  <w:rFonts w:ascii="Cambria Math" w:eastAsiaTheme="minorEastAsia" w:hAnsi="Cambria Math" w:cs="Arial"/>
                </w:rPr>
              </m:ctrlPr>
            </m:dPr>
            <m:e>
              <m:sSub>
                <m:sSubPr>
                  <m:ctrlPr>
                    <w:rPr>
                      <w:rFonts w:ascii="Cambria Math" w:eastAsiaTheme="minorEastAsia" w:hAnsi="Cambria Math" w:cs="Arial"/>
                    </w:rPr>
                  </m:ctrlPr>
                </m:sSubPr>
                <m:e>
                  <m:r>
                    <m:rPr>
                      <m:sty m:val="p"/>
                    </m:rPr>
                    <w:rPr>
                      <w:rFonts w:ascii="Cambria Math" w:eastAsiaTheme="minorEastAsia" w:hAnsi="Cambria Math" w:cs="Arial"/>
                      <w:lang w:val="fr-FR"/>
                    </w:rPr>
                    <m:t>y</m:t>
                  </m:r>
                </m:e>
                <m:sub>
                  <m:r>
                    <m:rPr>
                      <m:sty m:val="p"/>
                    </m:rPr>
                    <w:rPr>
                      <w:rFonts w:ascii="Cambria Math" w:eastAsiaTheme="minorEastAsia" w:hAnsi="Cambria Math" w:cs="Arial"/>
                      <w:lang w:val="fr-FR"/>
                    </w:rPr>
                    <m:t>t</m:t>
                  </m:r>
                </m:sub>
              </m:sSub>
              <m:r>
                <m:rPr>
                  <m:sty m:val="p"/>
                </m:rPr>
                <w:rPr>
                  <w:rFonts w:ascii="Cambria Math" w:eastAsiaTheme="minorEastAsia" w:hAnsi="Cambria Math" w:cs="Arial"/>
                  <w:lang w:val="fr-FR"/>
                </w:rPr>
                <m:t xml:space="preserve">, </m:t>
              </m:r>
              <m:sSub>
                <m:sSubPr>
                  <m:ctrlPr>
                    <w:rPr>
                      <w:rFonts w:ascii="Cambria Math" w:eastAsiaTheme="minorEastAsia" w:hAnsi="Cambria Math" w:cs="Arial"/>
                    </w:rPr>
                  </m:ctrlPr>
                </m:sSubPr>
                <m:e>
                  <m:r>
                    <m:rPr>
                      <m:sty m:val="p"/>
                    </m:rPr>
                    <w:rPr>
                      <w:rFonts w:ascii="Cambria Math" w:eastAsiaTheme="minorEastAsia" w:hAnsi="Cambria Math" w:cs="Arial"/>
                      <w:lang w:val="fr-FR"/>
                    </w:rPr>
                    <m:t>y</m:t>
                  </m:r>
                </m:e>
                <m:sub>
                  <m:r>
                    <m:rPr>
                      <m:sty m:val="p"/>
                    </m:rPr>
                    <w:rPr>
                      <w:rFonts w:ascii="Cambria Math" w:eastAsiaTheme="minorEastAsia" w:hAnsi="Cambria Math" w:cs="Arial"/>
                      <w:lang w:val="fr-FR"/>
                    </w:rPr>
                    <m:t>t-k</m:t>
                  </m:r>
                </m:sub>
              </m:sSub>
            </m:e>
          </m:d>
          <m:r>
            <m:rPr>
              <m:sty m:val="p"/>
            </m:rPr>
            <w:rPr>
              <w:rFonts w:ascii="Cambria Math" w:eastAsiaTheme="minorEastAsia" w:hAnsi="Cambria Math" w:cs="Arial"/>
              <w:lang w:val="fr-FR"/>
            </w:rPr>
            <m:t>=E[</m:t>
          </m:r>
          <m:d>
            <m:dPr>
              <m:ctrlPr>
                <w:rPr>
                  <w:rFonts w:ascii="Cambria Math" w:eastAsiaTheme="minorEastAsia" w:hAnsi="Cambria Math" w:cs="Arial"/>
                </w:rPr>
              </m:ctrlPr>
            </m:dPr>
            <m:e>
              <m:sSub>
                <m:sSubPr>
                  <m:ctrlPr>
                    <w:rPr>
                      <w:rFonts w:ascii="Cambria Math" w:eastAsiaTheme="minorEastAsia" w:hAnsi="Cambria Math" w:cs="Arial"/>
                    </w:rPr>
                  </m:ctrlPr>
                </m:sSubPr>
                <m:e>
                  <m:r>
                    <m:rPr>
                      <m:sty m:val="p"/>
                    </m:rPr>
                    <w:rPr>
                      <w:rFonts w:ascii="Cambria Math" w:eastAsiaTheme="minorEastAsia" w:hAnsi="Cambria Math" w:cs="Arial"/>
                      <w:lang w:val="fr-FR"/>
                    </w:rPr>
                    <m:t>y</m:t>
                  </m:r>
                </m:e>
                <m:sub>
                  <m:r>
                    <m:rPr>
                      <m:sty m:val="p"/>
                    </m:rPr>
                    <w:rPr>
                      <w:rFonts w:ascii="Cambria Math" w:eastAsiaTheme="minorEastAsia" w:hAnsi="Cambria Math" w:cs="Arial"/>
                      <w:lang w:val="fr-FR"/>
                    </w:rPr>
                    <m:t>t</m:t>
                  </m:r>
                </m:sub>
              </m:sSub>
              <m:r>
                <m:rPr>
                  <m:sty m:val="p"/>
                </m:rPr>
                <w:rPr>
                  <w:rFonts w:ascii="Cambria Math" w:eastAsiaTheme="minorEastAsia" w:hAnsi="Cambria Math" w:cs="Arial"/>
                  <w:lang w:val="fr-FR"/>
                </w:rPr>
                <m:t>-</m:t>
              </m:r>
              <m:r>
                <m:rPr>
                  <m:sty m:val="p"/>
                </m:rPr>
                <w:rPr>
                  <w:rFonts w:ascii="Cambria Math" w:eastAsiaTheme="minorEastAsia" w:hAnsi="Cambria Math" w:cs="Arial"/>
                </w:rPr>
                <m:t>μ</m:t>
              </m:r>
            </m:e>
          </m:d>
          <m:d>
            <m:dPr>
              <m:ctrlPr>
                <w:rPr>
                  <w:rFonts w:ascii="Cambria Math" w:eastAsiaTheme="minorEastAsia" w:hAnsi="Cambria Math" w:cs="Arial"/>
                </w:rPr>
              </m:ctrlPr>
            </m:dPr>
            <m:e>
              <m:sSub>
                <m:sSubPr>
                  <m:ctrlPr>
                    <w:rPr>
                      <w:rFonts w:ascii="Cambria Math" w:eastAsiaTheme="minorEastAsia" w:hAnsi="Cambria Math" w:cs="Arial"/>
                    </w:rPr>
                  </m:ctrlPr>
                </m:sSubPr>
                <m:e>
                  <m:r>
                    <m:rPr>
                      <m:sty m:val="p"/>
                    </m:rPr>
                    <w:rPr>
                      <w:rFonts w:ascii="Cambria Math" w:eastAsiaTheme="minorEastAsia" w:hAnsi="Cambria Math" w:cs="Arial"/>
                      <w:lang w:val="fr-FR"/>
                    </w:rPr>
                    <m:t>y</m:t>
                  </m:r>
                </m:e>
                <m:sub>
                  <m:r>
                    <m:rPr>
                      <m:sty m:val="p"/>
                    </m:rPr>
                    <w:rPr>
                      <w:rFonts w:ascii="Cambria Math" w:eastAsiaTheme="minorEastAsia" w:hAnsi="Cambria Math" w:cs="Arial"/>
                      <w:lang w:val="fr-FR"/>
                    </w:rPr>
                    <m:t>t-k</m:t>
                  </m:r>
                </m:sub>
              </m:sSub>
              <m:r>
                <m:rPr>
                  <m:sty m:val="p"/>
                </m:rPr>
                <w:rPr>
                  <w:rFonts w:ascii="Cambria Math" w:eastAsiaTheme="minorEastAsia" w:hAnsi="Cambria Math" w:cs="Arial"/>
                  <w:lang w:val="fr-FR"/>
                </w:rPr>
                <m:t>-</m:t>
              </m:r>
              <m:r>
                <m:rPr>
                  <m:sty m:val="p"/>
                </m:rPr>
                <w:rPr>
                  <w:rFonts w:ascii="Cambria Math" w:eastAsiaTheme="minorEastAsia" w:hAnsi="Cambria Math" w:cs="Arial"/>
                </w:rPr>
                <m:t>μ</m:t>
              </m:r>
            </m:e>
          </m:d>
          <m:r>
            <m:rPr>
              <m:sty m:val="p"/>
            </m:rPr>
            <w:rPr>
              <w:rFonts w:ascii="Cambria Math" w:eastAsiaTheme="minorEastAsia" w:hAnsi="Cambria Math" w:cs="Arial"/>
              <w:lang w:val="fr-FR"/>
            </w:rPr>
            <m:t xml:space="preserve">] </m:t>
          </m:r>
        </m:oMath>
      </m:oMathPara>
    </w:p>
    <w:p w14:paraId="7FF3A06D" w14:textId="77777777" w:rsidR="00CC67A6" w:rsidRPr="00CC67A6" w:rsidRDefault="00CC67A6" w:rsidP="00CC67A6">
      <w:pPr>
        <w:tabs>
          <w:tab w:val="left" w:pos="5791"/>
        </w:tabs>
        <w:rPr>
          <w:rFonts w:ascii="Arial" w:eastAsiaTheme="minorEastAsia" w:hAnsi="Arial" w:cs="Arial"/>
          <w:lang w:val="fr-FR"/>
        </w:rPr>
      </w:pPr>
    </w:p>
    <w:p w14:paraId="405E6F82" w14:textId="1762D3CA" w:rsidR="00CC67A6" w:rsidRPr="00CC67A6" w:rsidRDefault="00CC67A6" w:rsidP="00CC67A6">
      <w:pPr>
        <w:tabs>
          <w:tab w:val="left" w:pos="5791"/>
        </w:tabs>
        <w:rPr>
          <w:rFonts w:ascii="Arial" w:eastAsiaTheme="minorEastAsia" w:hAnsi="Arial" w:cs="Arial"/>
        </w:rPr>
      </w:pPr>
      <w:r w:rsidRPr="00CC67A6">
        <w:rPr>
          <w:rFonts w:ascii="Arial" w:eastAsiaTheme="minorEastAsia" w:hAnsi="Arial" w:cs="Arial"/>
        </w:rPr>
        <w:t xml:space="preserve">Note that </w:t>
      </w:r>
      <m:oMath>
        <m:sSub>
          <m:sSubPr>
            <m:ctrlPr>
              <w:rPr>
                <w:rFonts w:ascii="Cambria Math" w:eastAsiaTheme="minorEastAsia" w:hAnsi="Cambria Math" w:cs="Arial"/>
              </w:rPr>
            </m:ctrlPr>
          </m:sSubPr>
          <m:e>
            <m:r>
              <m:rPr>
                <m:sty m:val="p"/>
              </m:rPr>
              <w:rPr>
                <w:rFonts w:ascii="Cambria Math" w:eastAsiaTheme="minorEastAsia" w:hAnsi="Cambria Math" w:cs="Arial"/>
              </w:rPr>
              <m:t>γ</m:t>
            </m:r>
          </m:e>
          <m:sub>
            <m:r>
              <m:rPr>
                <m:sty m:val="p"/>
              </m:rPr>
              <w:rPr>
                <w:rFonts w:ascii="Cambria Math" w:eastAsiaTheme="minorEastAsia" w:hAnsi="Cambria Math" w:cs="Arial"/>
              </w:rPr>
              <m:t>0</m:t>
            </m:r>
          </m:sub>
        </m:sSub>
        <m:r>
          <m:rPr>
            <m:sty m:val="p"/>
          </m:rPr>
          <w:rPr>
            <w:rFonts w:ascii="Cambria Math" w:eastAsiaTheme="minorEastAsia" w:hAnsi="Cambria Math" w:cs="Arial"/>
          </w:rPr>
          <m:t>= E[</m:t>
        </m:r>
        <m:sSup>
          <m:sSupPr>
            <m:ctrlPr>
              <w:rPr>
                <w:rFonts w:ascii="Cambria Math" w:eastAsiaTheme="minorEastAsia" w:hAnsi="Cambria Math" w:cs="Arial"/>
              </w:rPr>
            </m:ctrlPr>
          </m:sSupPr>
          <m:e>
            <m:d>
              <m:dPr>
                <m:ctrlPr>
                  <w:rPr>
                    <w:rFonts w:ascii="Cambria Math" w:eastAsiaTheme="minorEastAsia" w:hAnsi="Cambria Math" w:cs="Arial"/>
                  </w:rPr>
                </m:ctrlPr>
              </m:dPr>
              <m:e>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m:t>
                    </m:r>
                  </m:sub>
                </m:sSub>
                <m:r>
                  <m:rPr>
                    <m:sty m:val="p"/>
                  </m:rPr>
                  <w:rPr>
                    <w:rFonts w:ascii="Cambria Math" w:eastAsiaTheme="minorEastAsia" w:hAnsi="Cambria Math" w:cs="Arial"/>
                  </w:rPr>
                  <m:t>-μ</m:t>
                </m:r>
              </m:e>
            </m:d>
          </m:e>
          <m:sup>
            <m:r>
              <m:rPr>
                <m:sty m:val="p"/>
              </m:rPr>
              <w:rPr>
                <w:rFonts w:ascii="Cambria Math" w:eastAsiaTheme="minorEastAsia" w:hAnsi="Cambria Math" w:cs="Arial"/>
              </w:rPr>
              <m:t>2</m:t>
            </m:r>
          </m:sup>
        </m:sSup>
        <m:r>
          <m:rPr>
            <m:sty m:val="p"/>
          </m:rPr>
          <w:rPr>
            <w:rFonts w:ascii="Cambria Math" w:eastAsiaTheme="minorEastAsia" w:hAnsi="Cambria Math" w:cs="Arial"/>
          </w:rPr>
          <m:t>]</m:t>
        </m:r>
      </m:oMath>
      <w:r w:rsidRPr="00CC67A6">
        <w:rPr>
          <w:rFonts w:ascii="Arial" w:eastAsiaTheme="minorEastAsia" w:hAnsi="Arial" w:cs="Arial"/>
        </w:rPr>
        <w:t xml:space="preserve"> is the variance of the time series. The autocorrelation coefficient between an observation </w:t>
      </w:r>
      <m:oMath>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m:t>
            </m:r>
          </m:sub>
        </m:sSub>
      </m:oMath>
      <w:r w:rsidRPr="00CC67A6">
        <w:rPr>
          <w:rFonts w:ascii="Arial" w:eastAsiaTheme="minorEastAsia" w:hAnsi="Arial" w:cs="Arial"/>
        </w:rPr>
        <w:t xml:space="preserve"> and a lag variable </w:t>
      </w:r>
      <m:oMath>
        <m:sSub>
          <m:sSubPr>
            <m:ctrlPr>
              <w:rPr>
                <w:rFonts w:ascii="Cambria Math" w:eastAsiaTheme="minorEastAsia" w:hAnsi="Cambria Math" w:cs="Arial"/>
              </w:rPr>
            </m:ctrlPr>
          </m:sSubPr>
          <m:e>
            <m:r>
              <m:rPr>
                <m:sty m:val="p"/>
              </m:rPr>
              <w:rPr>
                <w:rFonts w:ascii="Cambria Math" w:eastAsiaTheme="minorEastAsia" w:hAnsi="Cambria Math" w:cs="Arial"/>
              </w:rPr>
              <m:t>y</m:t>
            </m:r>
          </m:e>
          <m:sub>
            <m:r>
              <m:rPr>
                <m:sty m:val="p"/>
              </m:rPr>
              <w:rPr>
                <w:rFonts w:ascii="Cambria Math" w:eastAsiaTheme="minorEastAsia" w:hAnsi="Cambria Math" w:cs="Arial"/>
              </w:rPr>
              <m:t>t-k</m:t>
            </m:r>
          </m:sub>
        </m:sSub>
      </m:oMath>
      <w:r w:rsidRPr="00CC67A6">
        <w:rPr>
          <w:rFonts w:ascii="Arial" w:eastAsiaTheme="minorEastAsia" w:hAnsi="Arial" w:cs="Arial"/>
        </w:rPr>
        <w:t xml:space="preserve">, can be calculated as </w:t>
      </w:r>
    </w:p>
    <w:p w14:paraId="01E89616" w14:textId="711B4DAF" w:rsidR="00CC67A6" w:rsidRPr="00CC67A6" w:rsidRDefault="00951FAD" w:rsidP="00CC67A6">
      <w:pPr>
        <w:tabs>
          <w:tab w:val="left" w:pos="5791"/>
        </w:tabs>
        <w:rPr>
          <w:rFonts w:ascii="Arial" w:eastAsiaTheme="minorEastAsia" w:hAnsi="Arial" w:cs="Arial"/>
        </w:rPr>
      </w:pPr>
      <m:oMathPara>
        <m:oMath>
          <m:sSub>
            <m:sSubPr>
              <m:ctrlPr>
                <w:rPr>
                  <w:rFonts w:ascii="Cambria Math" w:eastAsiaTheme="minorEastAsia" w:hAnsi="Cambria Math" w:cs="Arial"/>
                </w:rPr>
              </m:ctrlPr>
            </m:sSubPr>
            <m:e>
              <m:r>
                <m:rPr>
                  <m:sty m:val="p"/>
                </m:rPr>
                <w:rPr>
                  <w:rFonts w:ascii="Cambria Math" w:eastAsiaTheme="minorEastAsia" w:hAnsi="Cambria Math" w:cs="Arial"/>
                </w:rPr>
                <m:t>ρ</m:t>
              </m:r>
            </m:e>
            <m:sub>
              <m:r>
                <m:rPr>
                  <m:sty m:val="p"/>
                </m:rPr>
                <w:rPr>
                  <w:rFonts w:ascii="Cambria Math" w:eastAsiaTheme="minorEastAsia" w:hAnsi="Cambria Math" w:cs="Arial"/>
                </w:rPr>
                <m:t>k</m:t>
              </m:r>
            </m:sub>
          </m:sSub>
          <m:r>
            <m:rPr>
              <m:sty m:val="p"/>
            </m:rPr>
            <w:rPr>
              <w:rFonts w:ascii="Cambria Math" w:eastAsiaTheme="minorEastAsia" w:hAnsi="Cambria Math" w:cs="Arial"/>
            </w:rPr>
            <m:t>=</m:t>
          </m:r>
          <m:f>
            <m:fPr>
              <m:ctrlPr>
                <w:rPr>
                  <w:rFonts w:ascii="Cambria Math" w:eastAsiaTheme="minorEastAsia" w:hAnsi="Cambria Math" w:cs="Arial"/>
                </w:rPr>
              </m:ctrlPr>
            </m:fPr>
            <m:num>
              <m:sSub>
                <m:sSubPr>
                  <m:ctrlPr>
                    <w:rPr>
                      <w:rFonts w:ascii="Cambria Math" w:eastAsiaTheme="minorEastAsia" w:hAnsi="Cambria Math" w:cs="Arial"/>
                    </w:rPr>
                  </m:ctrlPr>
                </m:sSubPr>
                <m:e>
                  <m:r>
                    <m:rPr>
                      <m:sty m:val="p"/>
                    </m:rPr>
                    <w:rPr>
                      <w:rFonts w:ascii="Cambria Math" w:eastAsiaTheme="minorEastAsia" w:hAnsi="Cambria Math" w:cs="Arial"/>
                    </w:rPr>
                    <m:t>γ</m:t>
                  </m:r>
                </m:e>
                <m:sub>
                  <m:r>
                    <m:rPr>
                      <m:sty m:val="p"/>
                    </m:rPr>
                    <w:rPr>
                      <w:rFonts w:ascii="Cambria Math" w:eastAsiaTheme="minorEastAsia" w:hAnsi="Cambria Math" w:cs="Arial"/>
                    </w:rPr>
                    <m:t>k</m:t>
                  </m:r>
                </m:sub>
              </m:sSub>
            </m:num>
            <m:den>
              <m:sSub>
                <m:sSubPr>
                  <m:ctrlPr>
                    <w:rPr>
                      <w:rFonts w:ascii="Cambria Math" w:eastAsiaTheme="minorEastAsia" w:hAnsi="Cambria Math" w:cs="Arial"/>
                    </w:rPr>
                  </m:ctrlPr>
                </m:sSubPr>
                <m:e>
                  <m:r>
                    <m:rPr>
                      <m:sty m:val="p"/>
                    </m:rPr>
                    <w:rPr>
                      <w:rFonts w:ascii="Cambria Math" w:eastAsiaTheme="minorEastAsia" w:hAnsi="Cambria Math" w:cs="Arial"/>
                    </w:rPr>
                    <m:t>γ</m:t>
                  </m:r>
                </m:e>
                <m:sub>
                  <m:r>
                    <m:rPr>
                      <m:sty m:val="p"/>
                    </m:rPr>
                    <w:rPr>
                      <w:rFonts w:ascii="Cambria Math" w:eastAsiaTheme="minorEastAsia" w:hAnsi="Cambria Math" w:cs="Arial"/>
                    </w:rPr>
                    <m:t>0</m:t>
                  </m:r>
                </m:sub>
              </m:sSub>
            </m:den>
          </m:f>
        </m:oMath>
      </m:oMathPara>
    </w:p>
    <w:p w14:paraId="3A2CEB64" w14:textId="0CC4FAAC" w:rsidR="00CC67A6" w:rsidRPr="00CC67A6" w:rsidRDefault="00CC67A6" w:rsidP="00CC67A6">
      <w:pPr>
        <w:tabs>
          <w:tab w:val="left" w:pos="5791"/>
        </w:tabs>
        <w:rPr>
          <w:rFonts w:ascii="Arial" w:eastAsiaTheme="minorEastAsia" w:hAnsi="Arial" w:cs="Arial"/>
        </w:rPr>
      </w:pPr>
      <w:r w:rsidRPr="00CC67A6">
        <w:rPr>
          <w:rFonts w:ascii="Arial" w:eastAsiaTheme="minorEastAsia" w:hAnsi="Arial" w:cs="Arial"/>
        </w:rPr>
        <w:t xml:space="preserve">The closer </w:t>
      </w:r>
      <m:oMath>
        <m:sSub>
          <m:sSubPr>
            <m:ctrlPr>
              <w:rPr>
                <w:rFonts w:ascii="Cambria Math" w:eastAsiaTheme="minorEastAsia" w:hAnsi="Cambria Math" w:cs="Arial"/>
              </w:rPr>
            </m:ctrlPr>
          </m:sSubPr>
          <m:e>
            <m:r>
              <m:rPr>
                <m:sty m:val="p"/>
              </m:rPr>
              <w:rPr>
                <w:rFonts w:ascii="Cambria Math" w:eastAsiaTheme="minorEastAsia" w:hAnsi="Cambria Math" w:cs="Arial"/>
              </w:rPr>
              <m:t>ρ</m:t>
            </m:r>
          </m:e>
          <m:sub>
            <m:r>
              <m:rPr>
                <m:sty m:val="p"/>
              </m:rPr>
              <w:rPr>
                <w:rFonts w:ascii="Cambria Math" w:eastAsiaTheme="minorEastAsia" w:hAnsi="Cambria Math" w:cs="Arial"/>
              </w:rPr>
              <m:t>k</m:t>
            </m:r>
          </m:sub>
        </m:sSub>
      </m:oMath>
      <w:r w:rsidRPr="00CC67A6">
        <w:rPr>
          <w:rFonts w:ascii="Arial" w:eastAsiaTheme="minorEastAsia" w:hAnsi="Arial" w:cs="Arial"/>
        </w:rPr>
        <w:t xml:space="preserve"> is to 1, the greater the dependency between the observation and the lag. Sometimes, the dependency between the observation and the kth lag might actually be a result of a chain of dependencies, where perhaps the observation actually only depends on the first lag, but the first lag then depends on the its own first lag, and so on and so forth. To accommodate this snowball effect, we can compute partial autocorrelation coefficients, which removes the interdependencies between lags. If the time series is stationary, then the partial autocorrelation coefficients should decrease </w:t>
      </w:r>
      <w:r w:rsidRPr="00CC67A6">
        <w:rPr>
          <w:rFonts w:ascii="Arial" w:eastAsiaTheme="minorEastAsia" w:hAnsi="Arial" w:cs="Arial"/>
        </w:rPr>
        <w:lastRenderedPageBreak/>
        <w:t xml:space="preserve">rapidly as k becomes large. We can then select a model order p, where after the first p lags, the value of the partial autocorrelation coefficient becomes negligible.  </w:t>
      </w:r>
    </w:p>
    <w:p w14:paraId="2241D504" w14:textId="77777777" w:rsidR="00CC67A6" w:rsidRPr="00CC67A6" w:rsidRDefault="00CC67A6" w:rsidP="00CC67A6">
      <w:pPr>
        <w:tabs>
          <w:tab w:val="left" w:pos="5791"/>
        </w:tabs>
        <w:rPr>
          <w:rFonts w:ascii="Arial" w:eastAsiaTheme="minorEastAsia" w:hAnsi="Arial" w:cs="Arial"/>
          <w:u w:val="single"/>
        </w:rPr>
      </w:pPr>
    </w:p>
    <w:p w14:paraId="67660110" w14:textId="7494A590" w:rsidR="00CC67A6" w:rsidRDefault="00CC67A6" w:rsidP="00CC67A6">
      <w:pPr>
        <w:tabs>
          <w:tab w:val="left" w:pos="5791"/>
        </w:tabs>
        <w:rPr>
          <w:rFonts w:ascii="Arial" w:eastAsiaTheme="minorEastAsia" w:hAnsi="Arial" w:cs="Arial"/>
        </w:rPr>
      </w:pPr>
      <w:r w:rsidRPr="00CC67A6">
        <w:rPr>
          <w:rFonts w:ascii="Arial" w:eastAsiaTheme="minorEastAsia" w:hAnsi="Arial" w:cs="Arial"/>
        </w:rPr>
        <w:t>Different methods exist to fit an AR(p) model to a set of observations. The Yule-Walker equations are commonly used.</w:t>
      </w:r>
      <w:r w:rsidR="004C0BA8">
        <w:rPr>
          <w:rFonts w:ascii="Arial" w:eastAsiaTheme="minorEastAsia" w:hAnsi="Arial" w:cs="Arial"/>
        </w:rPr>
        <w:t xml:space="preserve"> </w:t>
      </w:r>
      <w:r w:rsidRPr="00CC67A6">
        <w:rPr>
          <w:rFonts w:ascii="Arial" w:eastAsiaTheme="minorEastAsia" w:hAnsi="Arial" w:cs="Arial"/>
        </w:rPr>
        <w:t xml:space="preserve">Once the parameter values </w:t>
      </w:r>
      <m:oMath>
        <m:sSub>
          <m:sSubPr>
            <m:ctrlPr>
              <w:rPr>
                <w:rFonts w:ascii="Cambria Math" w:eastAsiaTheme="minorEastAsia" w:hAnsi="Cambria Math" w:cs="Arial"/>
              </w:rPr>
            </m:ctrlPr>
          </m:sSubPr>
          <m:e>
            <m:r>
              <m:rPr>
                <m:sty m:val="p"/>
              </m:rPr>
              <w:rPr>
                <w:rFonts w:ascii="Cambria Math" w:eastAsiaTheme="minorEastAsia" w:hAnsi="Cambria Math" w:cs="Arial"/>
              </w:rPr>
              <m:t>θ</m:t>
            </m:r>
          </m:e>
          <m:sub>
            <m:r>
              <m:rPr>
                <m:sty m:val="p"/>
              </m:rPr>
              <w:rPr>
                <w:rFonts w:ascii="Cambria Math" w:eastAsiaTheme="minorEastAsia" w:hAnsi="Cambria Math" w:cs="Arial"/>
              </w:rPr>
              <m:t>i</m:t>
            </m:r>
          </m:sub>
        </m:sSub>
      </m:oMath>
      <w:r w:rsidRPr="00CC67A6">
        <w:rPr>
          <w:rFonts w:ascii="Arial" w:eastAsiaTheme="minorEastAsia" w:hAnsi="Arial" w:cs="Arial"/>
        </w:rPr>
        <w:t xml:space="preserve"> and </w:t>
      </w:r>
      <m:oMath>
        <m:sSub>
          <m:sSubPr>
            <m:ctrlPr>
              <w:rPr>
                <w:rFonts w:ascii="Cambria Math" w:eastAsiaTheme="minorEastAsia" w:hAnsi="Cambria Math" w:cs="Arial"/>
              </w:rPr>
            </m:ctrlPr>
          </m:sSubPr>
          <m:e>
            <m:r>
              <m:rPr>
                <m:sty m:val="p"/>
              </m:rPr>
              <w:rPr>
                <w:rFonts w:ascii="Cambria Math" w:eastAsiaTheme="minorEastAsia" w:hAnsi="Cambria Math" w:cs="Arial"/>
              </w:rPr>
              <m:t>φ</m:t>
            </m:r>
          </m:e>
          <m:sub>
            <m:r>
              <m:rPr>
                <m:sty m:val="p"/>
              </m:rPr>
              <w:rPr>
                <w:rFonts w:ascii="Cambria Math" w:eastAsiaTheme="minorEastAsia" w:hAnsi="Cambria Math" w:cs="Arial"/>
              </w:rPr>
              <m:t>i</m:t>
            </m:r>
          </m:sub>
        </m:sSub>
      </m:oMath>
      <w:r w:rsidRPr="00CC67A6">
        <w:rPr>
          <w:rFonts w:ascii="Arial" w:eastAsiaTheme="minorEastAsia" w:hAnsi="Arial" w:cs="Arial"/>
        </w:rPr>
        <w:t xml:space="preserve"> have been computed, it is possible to make forecasts using the model. If the model is fit on observations that have been made up to time t, then the forecasted value for time t+1 can be estimated with the model equation and fitted parameter values </w:t>
      </w:r>
      <m:oMath>
        <m:sSub>
          <m:sSubPr>
            <m:ctrlPr>
              <w:rPr>
                <w:rFonts w:ascii="Cambria Math" w:eastAsiaTheme="minorEastAsia" w:hAnsi="Cambria Math" w:cs="Arial"/>
              </w:rPr>
            </m:ctrlPr>
          </m:sSubPr>
          <m:e>
            <m:r>
              <m:rPr>
                <m:sty m:val="p"/>
              </m:rPr>
              <w:rPr>
                <w:rFonts w:ascii="Cambria Math" w:eastAsiaTheme="minorEastAsia" w:hAnsi="Cambria Math" w:cs="Arial"/>
              </w:rPr>
              <m:t>θ</m:t>
            </m:r>
          </m:e>
          <m:sub>
            <m:r>
              <m:rPr>
                <m:sty m:val="p"/>
              </m:rPr>
              <w:rPr>
                <w:rFonts w:ascii="Cambria Math" w:eastAsiaTheme="minorEastAsia" w:hAnsi="Cambria Math" w:cs="Arial"/>
              </w:rPr>
              <m:t>i</m:t>
            </m:r>
          </m:sub>
        </m:sSub>
      </m:oMath>
      <w:r w:rsidRPr="00CC67A6">
        <w:rPr>
          <w:rFonts w:ascii="Arial" w:eastAsiaTheme="minorEastAsia" w:hAnsi="Arial" w:cs="Arial"/>
        </w:rPr>
        <w:t xml:space="preserve"> and </w:t>
      </w:r>
      <m:oMath>
        <m:sSub>
          <m:sSubPr>
            <m:ctrlPr>
              <w:rPr>
                <w:rFonts w:ascii="Cambria Math" w:eastAsiaTheme="minorEastAsia" w:hAnsi="Cambria Math" w:cs="Arial"/>
              </w:rPr>
            </m:ctrlPr>
          </m:sSubPr>
          <m:e>
            <m:r>
              <m:rPr>
                <m:sty m:val="p"/>
              </m:rPr>
              <w:rPr>
                <w:rFonts w:ascii="Cambria Math" w:eastAsiaTheme="minorEastAsia" w:hAnsi="Cambria Math" w:cs="Arial"/>
              </w:rPr>
              <m:t>φ</m:t>
            </m:r>
          </m:e>
          <m:sub>
            <m:r>
              <m:rPr>
                <m:sty m:val="p"/>
              </m:rPr>
              <w:rPr>
                <w:rFonts w:ascii="Cambria Math" w:eastAsiaTheme="minorEastAsia" w:hAnsi="Cambria Math" w:cs="Arial"/>
              </w:rPr>
              <m:t>i</m:t>
            </m:r>
          </m:sub>
        </m:sSub>
      </m:oMath>
      <w:r w:rsidRPr="00CC67A6">
        <w:rPr>
          <w:rFonts w:ascii="Arial" w:eastAsiaTheme="minorEastAsia" w:hAnsi="Arial" w:cs="Arial"/>
        </w:rPr>
        <w:t xml:space="preserve">. This is known as a one-step-ahead forecast. It is possible to make an n-step ahead forecast by making repeated one-step-ahead forecasts, using previously forecasted values as lag variables. The forecasts have corresponding confidence intervals related to the errors/residuals of the model’s fit to the original observed time series. </w:t>
      </w:r>
    </w:p>
    <w:p w14:paraId="6F2E614C" w14:textId="77777777" w:rsidR="00E25E01" w:rsidRDefault="00E25E01" w:rsidP="00CC67A6">
      <w:pPr>
        <w:tabs>
          <w:tab w:val="left" w:pos="5791"/>
        </w:tabs>
        <w:rPr>
          <w:rFonts w:ascii="Arial" w:eastAsiaTheme="minorEastAsia" w:hAnsi="Arial" w:cs="Arial"/>
        </w:rPr>
      </w:pPr>
    </w:p>
    <w:p w14:paraId="184EC269" w14:textId="7FEFFBE4" w:rsidR="004C0BA8" w:rsidRPr="004C0BA8" w:rsidRDefault="004C0BA8" w:rsidP="004C0BA8">
      <w:pPr>
        <w:rPr>
          <w:rFonts w:ascii="Arial" w:eastAsiaTheme="minorEastAsia" w:hAnsi="Arial" w:cs="Arial"/>
        </w:rPr>
      </w:pPr>
      <w:r w:rsidRPr="004C0BA8">
        <w:rPr>
          <w:rFonts w:ascii="Arial" w:eastAsiaTheme="minorEastAsia" w:hAnsi="Arial" w:cs="Arial"/>
        </w:rPr>
        <w:t xml:space="preserve">For an </w:t>
      </w:r>
      <w:r w:rsidRPr="00E25E01">
        <w:rPr>
          <w:rFonts w:ascii="Arial" w:eastAsiaTheme="minorEastAsia" w:hAnsi="Arial" w:cs="Arial"/>
          <w:i/>
        </w:rPr>
        <w:t>expanding window</w:t>
      </w:r>
      <w:r w:rsidRPr="004C0BA8">
        <w:rPr>
          <w:rFonts w:ascii="Arial" w:eastAsiaTheme="minorEastAsia" w:hAnsi="Arial" w:cs="Arial"/>
        </w:rPr>
        <w:t xml:space="preserve"> forecast, after fitting on the first 100 </w:t>
      </w:r>
      <w:r>
        <w:rPr>
          <w:rFonts w:ascii="Arial" w:eastAsiaTheme="minorEastAsia" w:hAnsi="Arial" w:cs="Arial"/>
        </w:rPr>
        <w:t>days of measurements</w:t>
      </w:r>
      <w:r w:rsidRPr="004C0BA8">
        <w:rPr>
          <w:rFonts w:ascii="Arial" w:eastAsiaTheme="minorEastAsia" w:hAnsi="Arial" w:cs="Arial"/>
        </w:rPr>
        <w:t xml:space="preserve"> and making a one-step-ahead forecast, we refit</w:t>
      </w:r>
      <w:r w:rsidR="00E25E01">
        <w:rPr>
          <w:rFonts w:ascii="Arial" w:eastAsiaTheme="minorEastAsia" w:hAnsi="Arial" w:cs="Arial"/>
        </w:rPr>
        <w:t>ted</w:t>
      </w:r>
      <w:r w:rsidRPr="004C0BA8">
        <w:rPr>
          <w:rFonts w:ascii="Arial" w:eastAsiaTheme="minorEastAsia" w:hAnsi="Arial" w:cs="Arial"/>
        </w:rPr>
        <w:t xml:space="preserve"> the AR model on the first </w:t>
      </w:r>
      <w:r w:rsidRPr="004C0BA8">
        <w:rPr>
          <w:rFonts w:ascii="Arial" w:eastAsiaTheme="minorEastAsia" w:hAnsi="Arial" w:cs="Arial"/>
          <w:i/>
        </w:rPr>
        <w:t>101</w:t>
      </w:r>
      <w:r w:rsidRPr="004C0BA8">
        <w:rPr>
          <w:rFonts w:ascii="Arial" w:eastAsiaTheme="minorEastAsia" w:hAnsi="Arial" w:cs="Arial"/>
        </w:rPr>
        <w:t xml:space="preserve"> </w:t>
      </w:r>
      <w:r>
        <w:rPr>
          <w:rFonts w:ascii="Arial" w:eastAsiaTheme="minorEastAsia" w:hAnsi="Arial" w:cs="Arial"/>
        </w:rPr>
        <w:t xml:space="preserve">days of </w:t>
      </w:r>
      <w:r w:rsidRPr="004C0BA8">
        <w:rPr>
          <w:rFonts w:ascii="Arial" w:eastAsiaTheme="minorEastAsia" w:hAnsi="Arial" w:cs="Arial"/>
        </w:rPr>
        <w:t xml:space="preserve">measurements and made another one-step-ahead forecast. We then fit the model on the first 102 </w:t>
      </w:r>
      <w:r>
        <w:rPr>
          <w:rFonts w:ascii="Arial" w:eastAsiaTheme="minorEastAsia" w:hAnsi="Arial" w:cs="Arial"/>
        </w:rPr>
        <w:t xml:space="preserve">days </w:t>
      </w:r>
      <w:r w:rsidRPr="004C0BA8">
        <w:rPr>
          <w:rFonts w:ascii="Arial" w:eastAsiaTheme="minorEastAsia" w:hAnsi="Arial" w:cs="Arial"/>
        </w:rPr>
        <w:t xml:space="preserve">measurements, and so on. Each time a new measurement was observed, we added it to the set of previously observed measurements and refit the AR model. </w:t>
      </w:r>
      <w:r w:rsidR="00E25E01">
        <w:rPr>
          <w:rFonts w:ascii="Arial" w:eastAsiaTheme="minorEastAsia" w:hAnsi="Arial" w:cs="Arial"/>
        </w:rPr>
        <w:t>In this way, t</w:t>
      </w:r>
      <w:r w:rsidRPr="004C0BA8">
        <w:rPr>
          <w:rFonts w:ascii="Arial" w:eastAsiaTheme="minorEastAsia" w:hAnsi="Arial" w:cs="Arial"/>
        </w:rPr>
        <w:t xml:space="preserve">he entire history of measurements was incorporated into the model. </w:t>
      </w:r>
    </w:p>
    <w:p w14:paraId="2084EF64" w14:textId="77777777" w:rsidR="004C0BA8" w:rsidRDefault="004C0BA8" w:rsidP="004C0BA8">
      <w:pPr>
        <w:rPr>
          <w:rFonts w:asciiTheme="majorEastAsia" w:eastAsiaTheme="minorEastAsia" w:hAnsiTheme="majorEastAsia" w:cstheme="majorEastAsia"/>
        </w:rPr>
      </w:pPr>
    </w:p>
    <w:p w14:paraId="4C3E959B" w14:textId="76056D96" w:rsidR="00CC67A6" w:rsidRDefault="004C0BA8" w:rsidP="004C0BA8">
      <w:pPr>
        <w:rPr>
          <w:rFonts w:ascii="Arial" w:eastAsiaTheme="minorEastAsia" w:hAnsi="Arial" w:cs="Arial"/>
        </w:rPr>
      </w:pPr>
      <w:r w:rsidRPr="004C0BA8">
        <w:rPr>
          <w:rFonts w:ascii="Arial" w:eastAsiaTheme="minorEastAsia" w:hAnsi="Arial" w:cs="Arial"/>
        </w:rPr>
        <w:t xml:space="preserve">For a </w:t>
      </w:r>
      <w:r w:rsidRPr="00E25E01">
        <w:rPr>
          <w:rFonts w:ascii="Arial" w:eastAsiaTheme="minorEastAsia" w:hAnsi="Arial" w:cs="Arial"/>
          <w:i/>
        </w:rPr>
        <w:t>shifting window</w:t>
      </w:r>
      <w:r w:rsidRPr="004C0BA8">
        <w:rPr>
          <w:rFonts w:ascii="Arial" w:eastAsiaTheme="minorEastAsia" w:hAnsi="Arial" w:cs="Arial"/>
        </w:rPr>
        <w:t xml:space="preserve"> forecast, after fitting o</w:t>
      </w:r>
      <w:r w:rsidR="00E25E01">
        <w:rPr>
          <w:rFonts w:ascii="Arial" w:eastAsiaTheme="minorEastAsia" w:hAnsi="Arial" w:cs="Arial"/>
        </w:rPr>
        <w:t>n the first 100 days of measure</w:t>
      </w:r>
      <w:r w:rsidRPr="004C0BA8">
        <w:rPr>
          <w:rFonts w:ascii="Arial" w:eastAsiaTheme="minorEastAsia" w:hAnsi="Arial" w:cs="Arial"/>
        </w:rPr>
        <w:t xml:space="preserve">ments and making a one-step-ahead forecast, we discarded the first measurement, refit the AR model on measurements from day 2 to 101, and made another one-step-ahead forecast. We then discarded the measurement from day 2 and fit the model to measurements from day 3 to 103, and so on, so that the window used to fit the AR model was always 100 </w:t>
      </w:r>
      <w:r w:rsidR="00E25E01">
        <w:rPr>
          <w:rFonts w:ascii="Arial" w:eastAsiaTheme="minorEastAsia" w:hAnsi="Arial" w:cs="Arial"/>
        </w:rPr>
        <w:t>days</w:t>
      </w:r>
      <w:r w:rsidRPr="004C0BA8">
        <w:rPr>
          <w:rFonts w:ascii="Arial" w:eastAsiaTheme="minorEastAsia" w:hAnsi="Arial" w:cs="Arial"/>
        </w:rPr>
        <w:t xml:space="preserve"> long.</w:t>
      </w:r>
    </w:p>
    <w:p w14:paraId="1AC1F479" w14:textId="77777777" w:rsidR="00E25E01" w:rsidRDefault="00E25E01" w:rsidP="004C0BA8">
      <w:pPr>
        <w:rPr>
          <w:rFonts w:ascii="Arial" w:eastAsiaTheme="minorEastAsia" w:hAnsi="Arial" w:cs="Arial"/>
        </w:rPr>
      </w:pPr>
    </w:p>
    <w:p w14:paraId="1096C9EC" w14:textId="77777777" w:rsidR="004C0BA8" w:rsidRPr="00CC67A6" w:rsidRDefault="004C0BA8" w:rsidP="004C0BA8">
      <w:pPr>
        <w:rPr>
          <w:rFonts w:ascii="Arial" w:eastAsiaTheme="minorEastAsia" w:hAnsi="Arial" w:cs="Arial"/>
        </w:rPr>
      </w:pPr>
    </w:p>
    <w:p w14:paraId="11B59B43" w14:textId="1DCC7D1B" w:rsidR="004C0BA8" w:rsidRPr="004C0BA8" w:rsidRDefault="00CC67A6" w:rsidP="00E25E01">
      <w:pPr>
        <w:tabs>
          <w:tab w:val="left" w:pos="5791"/>
        </w:tabs>
        <w:rPr>
          <w:rFonts w:ascii="Arial" w:eastAsiaTheme="minorEastAsia" w:hAnsi="Arial" w:cs="Arial"/>
        </w:rPr>
      </w:pPr>
      <w:r w:rsidRPr="00CC67A6">
        <w:rPr>
          <w:rFonts w:ascii="Arial" w:eastAsiaTheme="minorEastAsia" w:hAnsi="Arial" w:cs="Arial"/>
        </w:rPr>
        <w:t>To determine w</w:t>
      </w:r>
      <w:r w:rsidR="00E25E01">
        <w:rPr>
          <w:rFonts w:ascii="Arial" w:eastAsiaTheme="minorEastAsia" w:hAnsi="Arial" w:cs="Arial"/>
        </w:rPr>
        <w:t>hether a newly observed value was</w:t>
      </w:r>
      <w:r w:rsidRPr="00CC67A6">
        <w:rPr>
          <w:rFonts w:ascii="Arial" w:eastAsiaTheme="minorEastAsia" w:hAnsi="Arial" w:cs="Arial"/>
        </w:rPr>
        <w:t xml:space="preserve"> abnormal, we compare</w:t>
      </w:r>
      <w:r w:rsidR="00E25E01">
        <w:rPr>
          <w:rFonts w:ascii="Arial" w:eastAsiaTheme="minorEastAsia" w:hAnsi="Arial" w:cs="Arial"/>
        </w:rPr>
        <w:t>d</w:t>
      </w:r>
      <w:r w:rsidRPr="00CC67A6">
        <w:rPr>
          <w:rFonts w:ascii="Arial" w:eastAsiaTheme="minorEastAsia" w:hAnsi="Arial" w:cs="Arial"/>
        </w:rPr>
        <w:t xml:space="preserve"> the observed value to the model-forecasted value. We </w:t>
      </w:r>
      <w:r w:rsidR="00E25E01">
        <w:rPr>
          <w:rFonts w:ascii="Arial" w:eastAsiaTheme="minorEastAsia" w:hAnsi="Arial" w:cs="Arial"/>
        </w:rPr>
        <w:t xml:space="preserve">then </w:t>
      </w:r>
      <w:r w:rsidRPr="00CC67A6">
        <w:rPr>
          <w:rFonts w:ascii="Arial" w:eastAsiaTheme="minorEastAsia" w:hAnsi="Arial" w:cs="Arial"/>
        </w:rPr>
        <w:t>normalize</w:t>
      </w:r>
      <w:r w:rsidR="00E25E01">
        <w:rPr>
          <w:rFonts w:ascii="Arial" w:eastAsiaTheme="minorEastAsia" w:hAnsi="Arial" w:cs="Arial"/>
        </w:rPr>
        <w:t>d</w:t>
      </w:r>
      <w:r w:rsidRPr="00CC67A6">
        <w:rPr>
          <w:rFonts w:ascii="Arial" w:eastAsiaTheme="minorEastAsia" w:hAnsi="Arial" w:cs="Arial"/>
        </w:rPr>
        <w:t xml:space="preserve"> a patient to their baseline using this observed-to-forecasted distance metric. Instead of examining the observed biomarker measurements themselves, we examine</w:t>
      </w:r>
      <w:r w:rsidR="00E25E01">
        <w:rPr>
          <w:rFonts w:ascii="Arial" w:eastAsiaTheme="minorEastAsia" w:hAnsi="Arial" w:cs="Arial"/>
        </w:rPr>
        <w:t>d</w:t>
      </w:r>
      <w:r w:rsidRPr="00CC67A6">
        <w:rPr>
          <w:rFonts w:ascii="Arial" w:eastAsiaTheme="minorEastAsia" w:hAnsi="Arial" w:cs="Arial"/>
        </w:rPr>
        <w:t xml:space="preserve"> the distance between the observed measurement and the forecasted value. </w:t>
      </w:r>
      <w:r w:rsidR="004C0BA8" w:rsidRPr="004C0BA8">
        <w:rPr>
          <w:rFonts w:ascii="Arial" w:eastAsiaTheme="minorEastAsia" w:hAnsi="Arial" w:cs="Arial"/>
        </w:rPr>
        <w:t xml:space="preserve">Let </w:t>
      </w:r>
      <m:oMath>
        <m:sSub>
          <m:sSubPr>
            <m:ctrlPr>
              <w:rPr>
                <w:rFonts w:ascii="Cambria Math" w:eastAsiaTheme="minorEastAsia" w:hAnsi="Cambria Math" w:cs="Arial"/>
                <w:i/>
              </w:rPr>
            </m:ctrlPr>
          </m:sSubPr>
          <m:e>
            <m:r>
              <w:rPr>
                <w:rFonts w:ascii="Cambria Math" w:eastAsiaTheme="minorEastAsia" w:hAnsi="Cambria Math" w:cs="Arial"/>
              </w:rPr>
              <m:t>obs</m:t>
            </m:r>
          </m:e>
          <m:sub>
            <m:r>
              <w:rPr>
                <w:rFonts w:ascii="Cambria Math" w:eastAsiaTheme="minorEastAsia" w:hAnsi="Cambria Math" w:cs="Arial"/>
              </w:rPr>
              <m:t>t</m:t>
            </m:r>
          </m:sub>
        </m:sSub>
      </m:oMath>
      <w:r w:rsidR="004C0BA8" w:rsidRPr="004C0BA8">
        <w:rPr>
          <w:rFonts w:ascii="Arial" w:eastAsiaTheme="minorEastAsia" w:hAnsi="Arial" w:cs="Arial"/>
        </w:rPr>
        <w:t xml:space="preserve"> and </w:t>
      </w:r>
      <m:oMath>
        <m:sSub>
          <m:sSubPr>
            <m:ctrlPr>
              <w:rPr>
                <w:rFonts w:ascii="Cambria Math" w:eastAsiaTheme="minorEastAsia" w:hAnsi="Cambria Math" w:cs="Arial"/>
                <w:i/>
              </w:rPr>
            </m:ctrlPr>
          </m:sSubPr>
          <m:e>
            <m:r>
              <w:rPr>
                <w:rFonts w:ascii="Cambria Math" w:eastAsiaTheme="minorEastAsia" w:hAnsi="Cambria Math" w:cs="Arial"/>
              </w:rPr>
              <m:t>ar</m:t>
            </m:r>
          </m:e>
          <m:sub>
            <m:r>
              <w:rPr>
                <w:rFonts w:ascii="Cambria Math" w:eastAsiaTheme="minorEastAsia" w:hAnsi="Cambria Math" w:cs="Arial"/>
              </w:rPr>
              <m:t>t</m:t>
            </m:r>
          </m:sub>
        </m:sSub>
      </m:oMath>
      <w:r w:rsidR="004C0BA8" w:rsidRPr="004C0BA8">
        <w:rPr>
          <w:rFonts w:ascii="Arial" w:eastAsiaTheme="minorEastAsia" w:hAnsi="Arial" w:cs="Arial"/>
        </w:rPr>
        <w:t xml:space="preserve"> be the observed and predicted measurements at time </w:t>
      </w:r>
      <w:r w:rsidR="004C0BA8" w:rsidRPr="004C0BA8">
        <w:rPr>
          <w:rFonts w:ascii="Arial" w:eastAsiaTheme="minorEastAsia" w:hAnsi="Arial" w:cs="Arial"/>
          <w:i/>
        </w:rPr>
        <w:t>t</w:t>
      </w:r>
      <w:r w:rsidR="004C0BA8" w:rsidRPr="004C0BA8">
        <w:rPr>
          <w:rFonts w:ascii="Arial" w:eastAsiaTheme="minorEastAsia" w:hAnsi="Arial" w:cs="Arial"/>
        </w:rPr>
        <w:t xml:space="preserve">, respectively. Let </w:t>
      </w:r>
      <m:oMath>
        <m:sSub>
          <m:sSubPr>
            <m:ctrlPr>
              <w:rPr>
                <w:rFonts w:ascii="Cambria Math" w:eastAsiaTheme="minorEastAsia" w:hAnsi="Cambria Math" w:cs="Arial"/>
                <w:i/>
              </w:rPr>
            </m:ctrlPr>
          </m:sSubPr>
          <m:e>
            <m:r>
              <w:rPr>
                <w:rFonts w:ascii="Cambria Math" w:eastAsiaTheme="minorEastAsia" w:hAnsi="Cambria Math" w:cs="Arial"/>
              </w:rPr>
              <m:t>ϵ</m:t>
            </m:r>
          </m:e>
          <m:sub>
            <m:r>
              <w:rPr>
                <w:rFonts w:ascii="Cambria Math" w:eastAsiaTheme="minorEastAsia" w:hAnsi="Cambria Math" w:cs="Arial"/>
              </w:rPr>
              <m:t>t</m:t>
            </m:r>
          </m:sub>
        </m:sSub>
      </m:oMath>
      <w:r w:rsidR="004C0BA8" w:rsidRPr="004C0BA8">
        <w:rPr>
          <w:rFonts w:ascii="Arial" w:eastAsiaTheme="minorEastAsia" w:hAnsi="Arial" w:cs="Arial"/>
        </w:rPr>
        <w:t xml:space="preserve"> be the confidence in the AR prediction. Then the normalized measurement at time </w:t>
      </w:r>
      <w:r w:rsidR="004C0BA8" w:rsidRPr="004C0BA8">
        <w:rPr>
          <w:rFonts w:ascii="Arial" w:eastAsiaTheme="minorEastAsia" w:hAnsi="Arial" w:cs="Arial"/>
          <w:i/>
        </w:rPr>
        <w:t>t</w:t>
      </w:r>
      <w:r w:rsidR="00E25E01">
        <w:rPr>
          <w:rFonts w:ascii="Arial" w:eastAsiaTheme="minorEastAsia" w:hAnsi="Arial" w:cs="Arial"/>
        </w:rPr>
        <w:t xml:space="preserve"> was</w:t>
      </w:r>
      <w:r w:rsidR="004C0BA8" w:rsidRPr="004C0BA8">
        <w:rPr>
          <w:rFonts w:ascii="Arial" w:eastAsiaTheme="minorEastAsia" w:hAnsi="Arial" w:cs="Arial"/>
        </w:rPr>
        <w:t xml:space="preserve"> defined as</w:t>
      </w:r>
    </w:p>
    <w:p w14:paraId="7F12120F" w14:textId="77777777" w:rsidR="004C0BA8" w:rsidRPr="004C0BA8" w:rsidRDefault="00951FAD" w:rsidP="004C0BA8">
      <w:pPr>
        <w:jc w:val="cente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norm</m:t>
              </m:r>
            </m:e>
            <m:sub>
              <m:r>
                <w:rPr>
                  <w:rFonts w:ascii="Cambria Math" w:eastAsiaTheme="minorEastAsia" w:hAnsi="Cambria Math" w:cs="Arial"/>
                </w:rPr>
                <m:t>t</m:t>
              </m:r>
            </m:sub>
          </m:sSub>
          <m:r>
            <w:rPr>
              <w:rFonts w:ascii="Cambria Math" w:eastAsiaTheme="minorEastAsia" w:hAnsi="Cambria Math" w:cs="Arial"/>
            </w:rPr>
            <m:t xml:space="preserve">= </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obs</m:t>
                  </m:r>
                </m:e>
                <m:sub>
                  <m:r>
                    <w:rPr>
                      <w:rFonts w:ascii="Cambria Math" w:eastAsiaTheme="minorEastAsia" w:hAnsi="Cambria Math" w:cs="Arial"/>
                    </w:rPr>
                    <m:t>t</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ar</m:t>
                  </m:r>
                </m:e>
                <m:sub>
                  <m:r>
                    <w:rPr>
                      <w:rFonts w:ascii="Cambria Math" w:eastAsiaTheme="minorEastAsia" w:hAnsi="Cambria Math" w:cs="Arial"/>
                    </w:rPr>
                    <m:t>t</m:t>
                  </m:r>
                </m:sub>
              </m:sSub>
              <m:r>
                <w:rPr>
                  <w:rFonts w:ascii="Cambria Math" w:eastAsiaTheme="minorEastAsia" w:hAnsi="Cambria Math" w:cs="Arial"/>
                </w:rPr>
                <m:t xml:space="preserve"> </m:t>
              </m:r>
            </m:num>
            <m:den>
              <m:sSub>
                <m:sSubPr>
                  <m:ctrlPr>
                    <w:rPr>
                      <w:rFonts w:ascii="Cambria Math" w:eastAsiaTheme="minorEastAsia" w:hAnsi="Cambria Math" w:cs="Arial"/>
                      <w:i/>
                    </w:rPr>
                  </m:ctrlPr>
                </m:sSubPr>
                <m:e>
                  <m:r>
                    <w:rPr>
                      <w:rFonts w:ascii="Cambria Math" w:eastAsiaTheme="minorEastAsia" w:hAnsi="Cambria Math" w:cs="Arial"/>
                    </w:rPr>
                    <m:t>ϵ</m:t>
                  </m:r>
                </m:e>
                <m:sub>
                  <m:r>
                    <w:rPr>
                      <w:rFonts w:ascii="Cambria Math" w:eastAsiaTheme="minorEastAsia" w:hAnsi="Cambria Math" w:cs="Arial"/>
                    </w:rPr>
                    <m:t>t</m:t>
                  </m:r>
                </m:sub>
              </m:sSub>
            </m:den>
          </m:f>
        </m:oMath>
      </m:oMathPara>
    </w:p>
    <w:p w14:paraId="21B124D9" w14:textId="3177DEA8" w:rsidR="004C0BA8" w:rsidRDefault="004C0BA8">
      <w:pPr>
        <w:rPr>
          <w:rFonts w:ascii="Arial" w:eastAsiaTheme="minorEastAsia" w:hAnsi="Arial" w:cs="Arial"/>
        </w:rPr>
      </w:pPr>
      <w:r w:rsidRPr="004C0BA8">
        <w:rPr>
          <w:rFonts w:ascii="Arial" w:eastAsiaTheme="minorEastAsia" w:hAnsi="Arial" w:cs="Arial"/>
        </w:rPr>
        <w:t>To normalize an entire trajectory, we perform</w:t>
      </w:r>
      <w:r w:rsidR="00E25E01">
        <w:rPr>
          <w:rFonts w:ascii="Arial" w:eastAsiaTheme="minorEastAsia" w:hAnsi="Arial" w:cs="Arial"/>
        </w:rPr>
        <w:t>ed the above calculation</w:t>
      </w:r>
      <w:r w:rsidRPr="004C0BA8">
        <w:rPr>
          <w:rFonts w:ascii="Arial" w:eastAsiaTheme="minorEastAsia" w:hAnsi="Arial" w:cs="Arial"/>
        </w:rPr>
        <w:t xml:space="preserve"> at all time points.</w:t>
      </w:r>
    </w:p>
    <w:p w14:paraId="48E842A9" w14:textId="77777777" w:rsidR="00E25E01" w:rsidRDefault="00E25E01">
      <w:pPr>
        <w:rPr>
          <w:rFonts w:ascii="Arial" w:eastAsiaTheme="minorEastAsia" w:hAnsi="Arial" w:cs="Arial"/>
        </w:rPr>
      </w:pPr>
    </w:p>
    <w:p w14:paraId="11521CAC" w14:textId="268AD8F9" w:rsidR="00E25E01" w:rsidRPr="00FF2E4D" w:rsidRDefault="00E25E01">
      <w:pPr>
        <w:rPr>
          <w:rFonts w:ascii="Arial" w:eastAsiaTheme="minorEastAsia" w:hAnsi="Arial" w:cs="Arial"/>
        </w:rPr>
      </w:pPr>
      <w:r>
        <w:rPr>
          <w:rFonts w:ascii="Arial" w:eastAsiaTheme="minorEastAsia" w:hAnsi="Arial" w:cs="Arial"/>
        </w:rPr>
        <w:t xml:space="preserve">(The autoregressive model was implemented in Python using </w:t>
      </w:r>
      <w:r w:rsidR="00FF2E4D">
        <w:rPr>
          <w:rFonts w:ascii="Arial" w:eastAsiaTheme="minorEastAsia" w:hAnsi="Arial" w:cs="Arial"/>
        </w:rPr>
        <w:t xml:space="preserve">the </w:t>
      </w:r>
      <w:proofErr w:type="spellStart"/>
      <w:r w:rsidR="00FF2E4D" w:rsidRPr="00FF2E4D">
        <w:rPr>
          <w:rFonts w:ascii="Arial" w:eastAsiaTheme="minorEastAsia" w:hAnsi="Arial" w:cs="Arial"/>
          <w:i/>
        </w:rPr>
        <w:t>statsmodels.tsa.arima_model</w:t>
      </w:r>
      <w:proofErr w:type="spellEnd"/>
      <w:r w:rsidR="00FF2E4D">
        <w:rPr>
          <w:rFonts w:ascii="Arial" w:eastAsiaTheme="minorEastAsia" w:hAnsi="Arial" w:cs="Arial"/>
        </w:rPr>
        <w:t xml:space="preserve"> module).</w:t>
      </w:r>
    </w:p>
    <w:p w14:paraId="4C143B1E" w14:textId="77777777" w:rsidR="004C0BA8" w:rsidRDefault="004C0BA8">
      <w:pPr>
        <w:rPr>
          <w:rFonts w:ascii="Arial" w:eastAsiaTheme="minorEastAsia" w:hAnsi="Arial" w:cs="Arial"/>
        </w:rPr>
      </w:pPr>
    </w:p>
    <w:p w14:paraId="431CCF59" w14:textId="1A9D1785" w:rsidR="00465CD3" w:rsidRPr="00E91894" w:rsidRDefault="00D06A1A">
      <w:pPr>
        <w:rPr>
          <w:rFonts w:ascii="Arial" w:eastAsiaTheme="minorEastAsia" w:hAnsi="Arial" w:cs="Arial"/>
        </w:rPr>
      </w:pPr>
      <w:r>
        <w:rPr>
          <w:rFonts w:ascii="Arial" w:hAnsi="Arial" w:cs="Arial"/>
          <w:i/>
        </w:rPr>
        <w:t xml:space="preserve">Classification with </w:t>
      </w:r>
      <w:r w:rsidR="00581CCC" w:rsidRPr="00B36DEB">
        <w:rPr>
          <w:rFonts w:ascii="Arial" w:hAnsi="Arial" w:cs="Arial"/>
          <w:i/>
        </w:rPr>
        <w:t>k-Nearest Neighbor</w:t>
      </w:r>
      <w:r w:rsidR="00B36DEB" w:rsidRPr="00B36DEB">
        <w:rPr>
          <w:rFonts w:ascii="Arial" w:hAnsi="Arial" w:cs="Arial"/>
          <w:i/>
        </w:rPr>
        <w:t>s (k-NN)</w:t>
      </w:r>
      <w:r w:rsidR="002A0E7A">
        <w:rPr>
          <w:rFonts w:ascii="Arial" w:hAnsi="Arial" w:cs="Arial"/>
          <w:i/>
        </w:rPr>
        <w:t xml:space="preserve"> </w:t>
      </w:r>
      <w:r w:rsidR="00E91894">
        <w:rPr>
          <w:rFonts w:ascii="Arial" w:hAnsi="Arial" w:cs="Arial"/>
        </w:rPr>
        <w:t>[7]</w:t>
      </w:r>
    </w:p>
    <w:p w14:paraId="5746CF3C" w14:textId="77777777" w:rsidR="00E91894" w:rsidRPr="00E91894" w:rsidRDefault="00E91894">
      <w:pPr>
        <w:rPr>
          <w:rFonts w:ascii="Arial" w:hAnsi="Arial" w:cs="Arial"/>
        </w:rPr>
      </w:pPr>
    </w:p>
    <w:p w14:paraId="434B6C16" w14:textId="6A47833A" w:rsidR="00465CD3" w:rsidRPr="00B36DEB" w:rsidRDefault="00B36DEB">
      <w:pPr>
        <w:rPr>
          <w:rFonts w:ascii="Arial" w:hAnsi="Arial" w:cs="Arial"/>
        </w:rPr>
      </w:pPr>
      <w:r w:rsidRPr="00B36DEB">
        <w:rPr>
          <w:rFonts w:ascii="Arial" w:hAnsi="Arial" w:cs="Arial"/>
        </w:rPr>
        <w:t>(</w:t>
      </w:r>
      <w:proofErr w:type="spellStart"/>
      <w:r w:rsidRPr="00B36DEB">
        <w:rPr>
          <w:rFonts w:ascii="Arial" w:hAnsi="Arial" w:cs="Arial"/>
        </w:rPr>
        <w:t>i</w:t>
      </w:r>
      <w:proofErr w:type="spellEnd"/>
      <w:r w:rsidRPr="00B36DEB">
        <w:rPr>
          <w:rFonts w:ascii="Arial" w:hAnsi="Arial" w:cs="Arial"/>
        </w:rPr>
        <w:t xml:space="preserve">) </w:t>
      </w:r>
      <w:r w:rsidR="00465CD3" w:rsidRPr="00B36DEB">
        <w:rPr>
          <w:rFonts w:ascii="Arial" w:hAnsi="Arial" w:cs="Arial"/>
        </w:rPr>
        <w:t xml:space="preserve">Unweighted </w:t>
      </w:r>
      <w:r w:rsidR="00465CD3" w:rsidRPr="00B36DEB">
        <w:rPr>
          <w:rFonts w:ascii="Arial" w:hAnsi="Arial" w:cs="Arial"/>
          <w:i/>
        </w:rPr>
        <w:t>k</w:t>
      </w:r>
      <w:r w:rsidR="00465CD3" w:rsidRPr="00B36DEB">
        <w:rPr>
          <w:rFonts w:ascii="Arial" w:hAnsi="Arial" w:cs="Arial"/>
        </w:rPr>
        <w:t>-NN</w:t>
      </w:r>
    </w:p>
    <w:p w14:paraId="0FA0D835" w14:textId="4A615E38" w:rsidR="00EB1BB5" w:rsidRPr="00B36DEB" w:rsidRDefault="00E159C2" w:rsidP="003C2731">
      <w:pPr>
        <w:rPr>
          <w:rFonts w:ascii="Arial" w:eastAsiaTheme="minorEastAsia" w:hAnsi="Arial" w:cs="Arial"/>
        </w:rPr>
      </w:pPr>
      <w:r w:rsidRPr="00B36DEB">
        <w:rPr>
          <w:rFonts w:ascii="Arial" w:hAnsi="Arial" w:cs="Arial"/>
        </w:rPr>
        <w:lastRenderedPageBreak/>
        <w:t xml:space="preserve">Given an input </w:t>
      </w:r>
      <w:r w:rsidR="00D06A1A">
        <w:rPr>
          <w:rFonts w:ascii="Arial" w:hAnsi="Arial" w:cs="Arial"/>
        </w:rPr>
        <w:t>patient’s longitudinal biomarker history</w:t>
      </w:r>
      <w:r w:rsidRPr="00B36DEB">
        <w:rPr>
          <w:rFonts w:ascii="Arial" w:hAnsi="Arial" w:cs="Arial"/>
        </w:rPr>
        <w:t xml:space="preserve"> the algorithm finds the </w:t>
      </w:r>
      <w:r w:rsidR="00717100" w:rsidRPr="00B36DEB">
        <w:rPr>
          <w:rFonts w:ascii="Arial" w:hAnsi="Arial" w:cs="Arial"/>
        </w:rPr>
        <w:t>k</w:t>
      </w:r>
      <w:r w:rsidR="00EB1BB5" w:rsidRPr="00B36DEB">
        <w:rPr>
          <w:rFonts w:ascii="Arial" w:hAnsi="Arial" w:cs="Arial"/>
        </w:rPr>
        <w:t>-</w:t>
      </w:r>
      <w:r w:rsidR="00717100" w:rsidRPr="00B36DEB">
        <w:rPr>
          <w:rFonts w:ascii="Arial" w:hAnsi="Arial" w:cs="Arial"/>
        </w:rPr>
        <w:t xml:space="preserve"> </w:t>
      </w:r>
      <w:r w:rsidR="00EB1BB5" w:rsidRPr="00B36DEB">
        <w:rPr>
          <w:rFonts w:ascii="Arial" w:hAnsi="Arial" w:cs="Arial"/>
        </w:rPr>
        <w:t>nearest neighbors to the input</w:t>
      </w:r>
      <w:r w:rsidR="00377CE3" w:rsidRPr="00B36DEB">
        <w:rPr>
          <w:rFonts w:ascii="Arial" w:hAnsi="Arial" w:cs="Arial"/>
        </w:rPr>
        <w:t xml:space="preserve"> </w:t>
      </w:r>
      <w:r w:rsidR="00D06A1A">
        <w:rPr>
          <w:rFonts w:ascii="Arial" w:hAnsi="Arial" w:cs="Arial"/>
        </w:rPr>
        <w:t>patient</w:t>
      </w:r>
      <w:r w:rsidR="00717100" w:rsidRPr="00B36DEB">
        <w:rPr>
          <w:rFonts w:ascii="Arial" w:hAnsi="Arial" w:cs="Arial"/>
        </w:rPr>
        <w:t xml:space="preserve"> </w:t>
      </w:r>
      <w:r w:rsidR="00220F96">
        <w:rPr>
          <w:rFonts w:ascii="Arial" w:hAnsi="Arial" w:cs="Arial"/>
        </w:rPr>
        <w:t>in a set of previously acquired longitudinal biomarker measurements belonging to patients with known cancer statuses</w:t>
      </w:r>
      <w:r w:rsidR="00EB1BB5" w:rsidRPr="00B36DEB">
        <w:rPr>
          <w:rFonts w:ascii="Arial" w:hAnsi="Arial" w:cs="Arial"/>
        </w:rPr>
        <w:t xml:space="preserve">. A “vote” is then cast, and the input signal is labeled with the majority label </w:t>
      </w:r>
      <w:r w:rsidR="00C540E0" w:rsidRPr="00B36DEB">
        <w:rPr>
          <w:rFonts w:ascii="Arial" w:hAnsi="Arial" w:cs="Arial"/>
        </w:rPr>
        <w:t>of</w:t>
      </w:r>
      <w:r w:rsidR="00EB1BB5" w:rsidRPr="00B36DEB">
        <w:rPr>
          <w:rFonts w:ascii="Arial" w:hAnsi="Arial" w:cs="Arial"/>
        </w:rPr>
        <w:t xml:space="preserve"> the k-nearest neighbors. The simplest metric to quantify signal proximity is Euclidean distance, where for an </w:t>
      </w:r>
      <w:r w:rsidR="00465CD3" w:rsidRPr="00B36DEB">
        <w:rPr>
          <w:rFonts w:ascii="Arial" w:hAnsi="Arial" w:cs="Arial"/>
        </w:rPr>
        <w:t xml:space="preserve">unlabeled </w:t>
      </w:r>
      <w:r w:rsidR="00EB1BB5" w:rsidRPr="00B36DEB">
        <w:rPr>
          <w:rFonts w:ascii="Arial" w:hAnsi="Arial" w:cs="Arial"/>
        </w:rPr>
        <w:t xml:space="preserve">input signal </w:t>
      </w:r>
      <m:oMath>
        <m:r>
          <m:rPr>
            <m:sty m:val="bi"/>
          </m:rPr>
          <w:rPr>
            <w:rFonts w:ascii="Cambria Math" w:hAnsi="Cambria Math" w:cs="Arial"/>
          </w:rPr>
          <m:t>x</m:t>
        </m:r>
        <m:r>
          <w:rPr>
            <w:rFonts w:ascii="Cambria Math" w:hAnsi="Cambria Math" w:cs="Arial"/>
          </w:rPr>
          <m:t>=[</m:t>
        </m:r>
        <m:sSub>
          <m:sSubPr>
            <m:ctrlPr>
              <w:rPr>
                <w:rFonts w:ascii="Cambria Math" w:hAnsi="Cambria Math" w:cs="Arial"/>
                <w:i/>
              </w:rPr>
            </m:ctrlPr>
          </m:sSubPr>
          <m:e>
            <m:r>
              <w:rPr>
                <w:rFonts w:ascii="Cambria Math" w:hAnsi="Cambria Math" w:cs="Arial"/>
              </w:rPr>
              <m:t>x</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x</m:t>
            </m:r>
          </m:e>
          <m:sub>
            <m:r>
              <w:rPr>
                <w:rFonts w:ascii="Cambria Math" w:hAnsi="Cambria Math" w:cs="Arial"/>
              </w:rPr>
              <m:t>2</m:t>
            </m:r>
          </m:sub>
        </m:sSub>
        <m:r>
          <w:rPr>
            <w:rFonts w:ascii="Cambria Math" w:hAnsi="Cambria Math" w:cs="Arial"/>
          </w:rPr>
          <m:t xml:space="preserve">, … </m:t>
        </m:r>
        <m:sSub>
          <m:sSubPr>
            <m:ctrlPr>
              <w:rPr>
                <w:rFonts w:ascii="Cambria Math" w:hAnsi="Cambria Math" w:cs="Arial"/>
                <w:i/>
              </w:rPr>
            </m:ctrlPr>
          </m:sSubPr>
          <m:e>
            <m:r>
              <w:rPr>
                <w:rFonts w:ascii="Cambria Math" w:hAnsi="Cambria Math" w:cs="Arial"/>
              </w:rPr>
              <m:t>x</m:t>
            </m:r>
          </m:e>
          <m:sub>
            <m:r>
              <w:rPr>
                <w:rFonts w:ascii="Cambria Math" w:hAnsi="Cambria Math" w:cs="Arial"/>
              </w:rPr>
              <m:t>m</m:t>
            </m:r>
          </m:sub>
        </m:sSub>
        <m:r>
          <w:rPr>
            <w:rFonts w:ascii="Cambria Math" w:hAnsi="Cambria Math" w:cs="Arial"/>
          </w:rPr>
          <m:t>]</m:t>
        </m:r>
      </m:oMath>
      <w:r w:rsidR="00EB1BB5" w:rsidRPr="00B36DEB">
        <w:rPr>
          <w:rFonts w:ascii="Arial" w:eastAsiaTheme="minorEastAsia" w:hAnsi="Arial" w:cs="Arial"/>
        </w:rPr>
        <w:t xml:space="preserve"> and a signal </w:t>
      </w:r>
      <m:oMath>
        <m:r>
          <m:rPr>
            <m:sty m:val="bi"/>
          </m:rPr>
          <w:rPr>
            <w:rFonts w:ascii="Cambria Math" w:hAnsi="Cambria Math" w:cs="Arial"/>
          </w:rPr>
          <m:t>y</m:t>
        </m:r>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1</m:t>
            </m:r>
          </m:sub>
        </m:sSub>
        <m:r>
          <w:rPr>
            <w:rFonts w:ascii="Cambria Math" w:hAnsi="Cambria Math" w:cs="Arial"/>
          </w:rPr>
          <m:t xml:space="preserve">, </m:t>
        </m:r>
        <m:sSub>
          <m:sSubPr>
            <m:ctrlPr>
              <w:rPr>
                <w:rFonts w:ascii="Cambria Math" w:hAnsi="Cambria Math" w:cs="Arial"/>
                <w:i/>
              </w:rPr>
            </m:ctrlPr>
          </m:sSubPr>
          <m:e>
            <m:r>
              <w:rPr>
                <w:rFonts w:ascii="Cambria Math" w:hAnsi="Cambria Math" w:cs="Arial"/>
              </w:rPr>
              <m:t>y</m:t>
            </m:r>
          </m:e>
          <m:sub>
            <m:r>
              <w:rPr>
                <w:rFonts w:ascii="Cambria Math" w:hAnsi="Cambria Math" w:cs="Arial"/>
              </w:rPr>
              <m:t>2</m:t>
            </m:r>
          </m:sub>
        </m:sSub>
        <m:r>
          <w:rPr>
            <w:rFonts w:ascii="Cambria Math" w:hAnsi="Cambria Math" w:cs="Arial"/>
          </w:rPr>
          <m:t xml:space="preserve">, … </m:t>
        </m:r>
        <m:sSub>
          <m:sSubPr>
            <m:ctrlPr>
              <w:rPr>
                <w:rFonts w:ascii="Cambria Math" w:hAnsi="Cambria Math" w:cs="Arial"/>
                <w:i/>
              </w:rPr>
            </m:ctrlPr>
          </m:sSubPr>
          <m:e>
            <m:r>
              <w:rPr>
                <w:rFonts w:ascii="Cambria Math" w:hAnsi="Cambria Math" w:cs="Arial"/>
              </w:rPr>
              <m:t>y</m:t>
            </m:r>
          </m:e>
          <m:sub>
            <m:r>
              <w:rPr>
                <w:rFonts w:ascii="Cambria Math" w:hAnsi="Cambria Math" w:cs="Arial"/>
              </w:rPr>
              <m:t>m</m:t>
            </m:r>
          </m:sub>
        </m:sSub>
        <m:r>
          <w:rPr>
            <w:rFonts w:ascii="Cambria Math" w:hAnsi="Cambria Math" w:cs="Arial"/>
          </w:rPr>
          <m:t>]</m:t>
        </m:r>
      </m:oMath>
      <w:r w:rsidR="00EB1BB5" w:rsidRPr="00B36DEB">
        <w:rPr>
          <w:rFonts w:ascii="Arial" w:eastAsiaTheme="minorEastAsia" w:hAnsi="Arial" w:cs="Arial"/>
        </w:rPr>
        <w:t xml:space="preserve"> in the labeled set, the distance </w:t>
      </w:r>
      <w:r w:rsidR="00EB1BB5" w:rsidRPr="00B36DEB">
        <w:rPr>
          <w:rFonts w:ascii="Arial" w:eastAsiaTheme="minorEastAsia" w:hAnsi="Arial" w:cs="Arial"/>
          <w:i/>
        </w:rPr>
        <w:t>d</w:t>
      </w:r>
      <w:r w:rsidR="00EB1BB5" w:rsidRPr="00B36DEB">
        <w:rPr>
          <w:rFonts w:ascii="Arial" w:eastAsiaTheme="minorEastAsia" w:hAnsi="Arial" w:cs="Arial"/>
        </w:rPr>
        <w:t xml:space="preserve"> between the two is defined as</w:t>
      </w:r>
    </w:p>
    <w:p w14:paraId="28932D24" w14:textId="77777777" w:rsidR="00EB1BB5" w:rsidRPr="00B36DEB" w:rsidRDefault="00EB1BB5" w:rsidP="003C2731">
      <w:pPr>
        <w:rPr>
          <w:rFonts w:ascii="Arial" w:eastAsiaTheme="minorEastAsia" w:hAnsi="Arial" w:cs="Arial"/>
        </w:rPr>
      </w:pPr>
    </w:p>
    <w:p w14:paraId="31378749" w14:textId="77777777" w:rsidR="00EB1BB5" w:rsidRPr="00B36DEB" w:rsidRDefault="00EB1BB5" w:rsidP="003C2731">
      <w:pPr>
        <w:rPr>
          <w:rFonts w:ascii="Arial" w:hAnsi="Arial" w:cs="Arial"/>
        </w:rPr>
      </w:pPr>
      <m:oMathPara>
        <m:oMath>
          <m:r>
            <w:rPr>
              <w:rFonts w:ascii="Cambria Math" w:hAnsi="Cambria Math" w:cs="Arial"/>
            </w:rPr>
            <m:t xml:space="preserve">d= </m:t>
          </m:r>
          <m:rad>
            <m:radPr>
              <m:degHide m:val="1"/>
              <m:ctrlPr>
                <w:rPr>
                  <w:rFonts w:ascii="Cambria Math" w:hAnsi="Cambria Math" w:cs="Arial"/>
                  <w:i/>
                </w:rPr>
              </m:ctrlPr>
            </m:radPr>
            <m:deg/>
            <m:e>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m</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e>
                      </m:d>
                    </m:e>
                    <m:sup>
                      <m:r>
                        <w:rPr>
                          <w:rFonts w:ascii="Cambria Math" w:hAnsi="Cambria Math" w:cs="Arial"/>
                        </w:rPr>
                        <m:t>2</m:t>
                      </m:r>
                    </m:sup>
                  </m:sSup>
                </m:e>
              </m:nary>
            </m:e>
          </m:rad>
        </m:oMath>
      </m:oMathPara>
    </w:p>
    <w:p w14:paraId="70CC1F68" w14:textId="77777777" w:rsidR="00465CD3" w:rsidRPr="00B36DEB" w:rsidRDefault="00465CD3" w:rsidP="003C2731">
      <w:pPr>
        <w:rPr>
          <w:rFonts w:ascii="Arial" w:hAnsi="Arial" w:cs="Arial"/>
        </w:rPr>
      </w:pPr>
    </w:p>
    <w:p w14:paraId="61DDD396" w14:textId="5482322B" w:rsidR="00465CD3" w:rsidRPr="00B36DEB" w:rsidRDefault="00B36DEB" w:rsidP="003C2731">
      <w:pPr>
        <w:rPr>
          <w:rFonts w:ascii="Arial" w:eastAsiaTheme="minorEastAsia" w:hAnsi="Arial" w:cs="Arial"/>
        </w:rPr>
      </w:pPr>
      <w:r w:rsidRPr="00B36DEB">
        <w:rPr>
          <w:rFonts w:ascii="Arial" w:eastAsiaTheme="minorEastAsia" w:hAnsi="Arial" w:cs="Arial"/>
        </w:rPr>
        <w:t xml:space="preserve">(ii) </w:t>
      </w:r>
      <w:r w:rsidR="00465CD3" w:rsidRPr="00B36DEB">
        <w:rPr>
          <w:rFonts w:ascii="Arial" w:eastAsiaTheme="minorEastAsia" w:hAnsi="Arial" w:cs="Arial"/>
        </w:rPr>
        <w:t>Weighted k-NN</w:t>
      </w:r>
    </w:p>
    <w:p w14:paraId="426F0E7A" w14:textId="27E42CE4" w:rsidR="00465CD3" w:rsidRPr="00B36DEB" w:rsidRDefault="00465CD3" w:rsidP="003C2731">
      <w:pPr>
        <w:rPr>
          <w:rFonts w:ascii="Arial" w:eastAsiaTheme="minorEastAsia" w:hAnsi="Arial" w:cs="Arial"/>
        </w:rPr>
      </w:pPr>
      <w:r w:rsidRPr="00B36DEB">
        <w:rPr>
          <w:rFonts w:ascii="Arial" w:eastAsiaTheme="minorEastAsia" w:hAnsi="Arial" w:cs="Arial"/>
        </w:rPr>
        <w:t>The k – nearest neighbor</w:t>
      </w:r>
      <w:r w:rsidR="00220F96">
        <w:rPr>
          <w:rFonts w:ascii="Arial" w:eastAsiaTheme="minorEastAsia" w:hAnsi="Arial" w:cs="Arial"/>
        </w:rPr>
        <w:t>s</w:t>
      </w:r>
      <w:r w:rsidRPr="00B36DEB">
        <w:rPr>
          <w:rFonts w:ascii="Arial" w:eastAsiaTheme="minorEastAsia" w:hAnsi="Arial" w:cs="Arial"/>
        </w:rPr>
        <w:t xml:space="preserve"> are weighted or “ranked” according to their distance from the unlabeled input signal. Closer neighbors are given larger weights, and neighbors that are farther away are given smaller weights. More specifically, the weight </w:t>
      </w:r>
      <m:oMath>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i</m:t>
            </m:r>
          </m:sub>
        </m:sSub>
      </m:oMath>
      <w:r w:rsidRPr="00B36DEB">
        <w:rPr>
          <w:rFonts w:ascii="Arial" w:eastAsiaTheme="minorEastAsia" w:hAnsi="Arial" w:cs="Arial"/>
        </w:rPr>
        <w:t xml:space="preserve"> for the </w:t>
      </w:r>
      <w:proofErr w:type="spellStart"/>
      <w:r w:rsidRPr="00B36DEB">
        <w:rPr>
          <w:rFonts w:ascii="Arial" w:eastAsiaTheme="minorEastAsia" w:hAnsi="Arial" w:cs="Arial"/>
          <w:i/>
        </w:rPr>
        <w:t>i</w:t>
      </w:r>
      <w:r w:rsidRPr="00B36DEB">
        <w:rPr>
          <w:rFonts w:ascii="Arial" w:eastAsiaTheme="minorEastAsia" w:hAnsi="Arial" w:cs="Arial"/>
          <w:vertAlign w:val="superscript"/>
        </w:rPr>
        <w:t>th</w:t>
      </w:r>
      <w:proofErr w:type="spellEnd"/>
      <w:r w:rsidRPr="00B36DEB">
        <w:rPr>
          <w:rFonts w:ascii="Arial" w:eastAsiaTheme="minorEastAsia" w:hAnsi="Arial" w:cs="Arial"/>
        </w:rPr>
        <w:t xml:space="preserve"> neighbor out of the k- nearest neighbors is the inverse of its distance from the input signal.</w:t>
      </w:r>
    </w:p>
    <w:p w14:paraId="268D1191" w14:textId="49093F2F" w:rsidR="00465CD3" w:rsidRPr="00B36DEB" w:rsidRDefault="00951FAD" w:rsidP="003C2731">
      <w:pPr>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i</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d</m:t>
              </m:r>
            </m:den>
          </m:f>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1</m:t>
              </m:r>
            </m:num>
            <m:den>
              <m:rad>
                <m:radPr>
                  <m:degHide m:val="1"/>
                  <m:ctrlPr>
                    <w:rPr>
                      <w:rFonts w:ascii="Cambria Math" w:hAnsi="Cambria Math" w:cs="Arial"/>
                      <w:i/>
                    </w:rPr>
                  </m:ctrlPr>
                </m:radPr>
                <m:deg/>
                <m:e>
                  <m:nary>
                    <m:naryPr>
                      <m:chr m:val="∑"/>
                      <m:limLoc m:val="undOvr"/>
                      <m:ctrlPr>
                        <w:rPr>
                          <w:rFonts w:ascii="Cambria Math" w:hAnsi="Cambria Math" w:cs="Arial"/>
                          <w:i/>
                        </w:rPr>
                      </m:ctrlPr>
                    </m:naryPr>
                    <m:sub>
                      <m:r>
                        <w:rPr>
                          <w:rFonts w:ascii="Cambria Math" w:hAnsi="Cambria Math" w:cs="Arial"/>
                        </w:rPr>
                        <m:t>i=1</m:t>
                      </m:r>
                    </m:sub>
                    <m:sup>
                      <m:r>
                        <w:rPr>
                          <w:rFonts w:ascii="Cambria Math" w:hAnsi="Cambria Math" w:cs="Arial"/>
                        </w:rPr>
                        <m:t>m</m:t>
                      </m:r>
                    </m:sup>
                    <m:e>
                      <m:sSup>
                        <m:sSupPr>
                          <m:ctrlPr>
                            <w:rPr>
                              <w:rFonts w:ascii="Cambria Math" w:hAnsi="Cambria Math" w:cs="Arial"/>
                              <w:i/>
                            </w:rPr>
                          </m:ctrlPr>
                        </m:sSupPr>
                        <m:e>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sSub>
                                <m:sSubPr>
                                  <m:ctrlPr>
                                    <w:rPr>
                                      <w:rFonts w:ascii="Cambria Math" w:hAnsi="Cambria Math" w:cs="Arial"/>
                                      <w:i/>
                                    </w:rPr>
                                  </m:ctrlPr>
                                </m:sSubPr>
                                <m:e>
                                  <m:r>
                                    <w:rPr>
                                      <w:rFonts w:ascii="Cambria Math" w:hAnsi="Cambria Math" w:cs="Arial"/>
                                    </w:rPr>
                                    <m:t>y</m:t>
                                  </m:r>
                                </m:e>
                                <m:sub>
                                  <m:r>
                                    <w:rPr>
                                      <w:rFonts w:ascii="Cambria Math" w:hAnsi="Cambria Math" w:cs="Arial"/>
                                    </w:rPr>
                                    <m:t>i</m:t>
                                  </m:r>
                                </m:sub>
                              </m:sSub>
                            </m:e>
                          </m:d>
                        </m:e>
                        <m:sup>
                          <m:r>
                            <w:rPr>
                              <w:rFonts w:ascii="Cambria Math" w:hAnsi="Cambria Math" w:cs="Arial"/>
                            </w:rPr>
                            <m:t>2</m:t>
                          </m:r>
                        </m:sup>
                      </m:sSup>
                    </m:e>
                  </m:nary>
                </m:e>
              </m:rad>
            </m:den>
          </m:f>
        </m:oMath>
      </m:oMathPara>
    </w:p>
    <w:p w14:paraId="638378DD" w14:textId="77777777" w:rsidR="00B81A47" w:rsidRPr="00B36DEB" w:rsidRDefault="00B81A47" w:rsidP="00377CE3">
      <w:pPr>
        <w:rPr>
          <w:rFonts w:ascii="Arial" w:eastAsiaTheme="minorEastAsia" w:hAnsi="Arial" w:cs="Arial"/>
        </w:rPr>
      </w:pPr>
      <w:r w:rsidRPr="00B36DEB">
        <w:rPr>
          <w:rFonts w:ascii="Arial" w:eastAsiaTheme="minorEastAsia" w:hAnsi="Arial" w:cs="Arial"/>
        </w:rPr>
        <w:t xml:space="preserve">Let </w:t>
      </w:r>
      <m:oMath>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m:t>
                </m:r>
              </m:sub>
            </m:sSub>
          </m:e>
        </m:acc>
        <m:r>
          <w:rPr>
            <w:rFonts w:ascii="Cambria Math" w:eastAsiaTheme="minorEastAsia" w:hAnsi="Cambria Math" w:cs="Arial"/>
          </w:rPr>
          <m:t>=</m:t>
        </m:r>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 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 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 n</m:t>
                </m:r>
              </m:sub>
            </m:sSub>
            <m:r>
              <w:rPr>
                <w:rFonts w:ascii="Cambria Math" w:eastAsiaTheme="minorEastAsia" w:hAnsi="Cambria Math" w:cs="Arial"/>
              </w:rPr>
              <m:t xml:space="preserve"> </m:t>
            </m:r>
          </m:e>
        </m:d>
      </m:oMath>
      <w:r w:rsidRPr="00B36DEB">
        <w:rPr>
          <w:rFonts w:ascii="Arial" w:eastAsiaTheme="minorEastAsia" w:hAnsi="Arial" w:cs="Arial"/>
        </w:rPr>
        <w:t xml:space="preserve"> be the weights of the nearest neighbors belonging to the aggressive class and </w:t>
      </w:r>
      <m:oMath>
        <m:acc>
          <m:accPr>
            <m:chr m:val="⃑"/>
            <m:ctrlPr>
              <w:rPr>
                <w:rFonts w:ascii="Cambria Math" w:eastAsiaTheme="minorEastAsia" w:hAnsi="Cambria Math" w:cs="Arial"/>
                <w:i/>
              </w:rPr>
            </m:ctrlPr>
          </m:accPr>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m:t>
                </m:r>
              </m:sub>
            </m:sSub>
          </m:e>
        </m:acc>
        <m:r>
          <w:rPr>
            <w:rFonts w:ascii="Cambria Math" w:eastAsiaTheme="minorEastAsia" w:hAnsi="Cambria Math" w:cs="Arial"/>
          </w:rPr>
          <m:t>=</m:t>
        </m:r>
        <m:d>
          <m:dPr>
            <m:begChr m:val="["/>
            <m:endChr m:val="]"/>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 1</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 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 m</m:t>
                </m:r>
              </m:sub>
            </m:sSub>
            <m:r>
              <w:rPr>
                <w:rFonts w:ascii="Cambria Math" w:eastAsiaTheme="minorEastAsia" w:hAnsi="Cambria Math" w:cs="Arial"/>
              </w:rPr>
              <m:t xml:space="preserve"> </m:t>
            </m:r>
          </m:e>
        </m:d>
      </m:oMath>
      <w:r w:rsidRPr="00B36DEB">
        <w:rPr>
          <w:rFonts w:ascii="Arial" w:eastAsiaTheme="minorEastAsia" w:hAnsi="Arial" w:cs="Arial"/>
        </w:rPr>
        <w:t xml:space="preserve"> be the weights of the nearest neighbors belonging to the non-aggressive class, where </w:t>
      </w:r>
      <m:oMath>
        <m:r>
          <w:rPr>
            <w:rFonts w:ascii="Cambria Math" w:eastAsiaTheme="minorEastAsia" w:hAnsi="Cambria Math" w:cs="Arial"/>
          </w:rPr>
          <m:t>n+m=k</m:t>
        </m:r>
      </m:oMath>
      <w:r w:rsidRPr="00B36DEB">
        <w:rPr>
          <w:rFonts w:ascii="Arial" w:eastAsiaTheme="minorEastAsia" w:hAnsi="Arial" w:cs="Arial"/>
        </w:rPr>
        <w:t>, the total number of nearest neighbors. If</w:t>
      </w:r>
    </w:p>
    <w:p w14:paraId="4DC856A2" w14:textId="657DEC69" w:rsidR="00B81A47" w:rsidRPr="00B36DEB" w:rsidRDefault="00951FAD" w:rsidP="00B81A47">
      <w:pPr>
        <w:rPr>
          <w:rFonts w:ascii="Arial" w:eastAsiaTheme="minorEastAsia" w:hAnsi="Arial" w:cs="Arial"/>
        </w:rPr>
      </w:pPr>
      <m:oMathPara>
        <m:oMath>
          <m:f>
            <m:fPr>
              <m:ctrlPr>
                <w:rPr>
                  <w:rFonts w:ascii="Cambria Math" w:eastAsiaTheme="minorEastAsia" w:hAnsi="Cambria Math" w:cs="Arial"/>
                  <w:i/>
                </w:rPr>
              </m:ctrlPr>
            </m:fPr>
            <m:num>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agg,i</m:t>
                      </m:r>
                    </m:sub>
                  </m:sSub>
                </m:e>
              </m:nary>
            </m:num>
            <m:den>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nonagg,i</m:t>
                      </m:r>
                    </m:sub>
                  </m:sSub>
                  <m:r>
                    <w:rPr>
                      <w:rFonts w:ascii="Cambria Math" w:eastAsiaTheme="minorEastAsia" w:hAnsi="Cambria Math" w:cs="Arial"/>
                    </w:rPr>
                    <m:t xml:space="preserve">+ </m:t>
                  </m:r>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agg,i</m:t>
                          </m:r>
                        </m:sub>
                      </m:sSub>
                    </m:e>
                  </m:nary>
                </m:e>
              </m:nary>
            </m:den>
          </m:f>
          <m:r>
            <w:rPr>
              <w:rFonts w:ascii="Cambria Math" w:eastAsiaTheme="minorEastAsia" w:hAnsi="Cambria Math" w:cs="Arial"/>
            </w:rPr>
            <m:t>&gt;</m:t>
          </m:r>
          <m:f>
            <m:fPr>
              <m:ctrlPr>
                <w:rPr>
                  <w:rFonts w:ascii="Cambria Math" w:eastAsiaTheme="minorEastAsia" w:hAnsi="Cambria Math" w:cs="Arial"/>
                  <w:i/>
                </w:rPr>
              </m:ctrlPr>
            </m:fPr>
            <m:num>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nonagg,i</m:t>
                      </m:r>
                    </m:sub>
                  </m:sSub>
                </m:e>
              </m:nary>
            </m:num>
            <m:den>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nonagg,i</m:t>
                      </m:r>
                    </m:sub>
                  </m:sSub>
                  <m:r>
                    <w:rPr>
                      <w:rFonts w:ascii="Cambria Math" w:eastAsiaTheme="minorEastAsia" w:hAnsi="Cambria Math" w:cs="Arial"/>
                    </w:rPr>
                    <m:t xml:space="preserve">+ </m:t>
                  </m:r>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agg,i</m:t>
                          </m:r>
                        </m:sub>
                      </m:sSub>
                    </m:e>
                  </m:nary>
                </m:e>
              </m:nary>
            </m:den>
          </m:f>
        </m:oMath>
      </m:oMathPara>
    </w:p>
    <w:p w14:paraId="19763E2E" w14:textId="0D0C3D49" w:rsidR="00377CE3" w:rsidRPr="00B36DEB" w:rsidRDefault="00B81A47" w:rsidP="00377CE3">
      <w:pPr>
        <w:rPr>
          <w:rFonts w:ascii="Arial" w:eastAsiaTheme="minorEastAsia" w:hAnsi="Arial" w:cs="Arial"/>
        </w:rPr>
      </w:pPr>
      <m:oMathPara>
        <m:oMath>
          <m:r>
            <w:rPr>
              <w:rFonts w:ascii="Cambria Math" w:eastAsiaTheme="minorEastAsia" w:hAnsi="Cambria Math" w:cs="Arial"/>
            </w:rPr>
            <m:t xml:space="preserve"> </m:t>
          </m:r>
        </m:oMath>
      </m:oMathPara>
    </w:p>
    <w:p w14:paraId="3D4AE37F" w14:textId="749BDB87" w:rsidR="00B81A47" w:rsidRPr="00B36DEB" w:rsidRDefault="00B81A47" w:rsidP="00377CE3">
      <w:pPr>
        <w:rPr>
          <w:rFonts w:ascii="Arial" w:eastAsiaTheme="minorEastAsia" w:hAnsi="Arial" w:cs="Arial"/>
        </w:rPr>
      </w:pPr>
      <w:r w:rsidRPr="00B36DEB">
        <w:rPr>
          <w:rFonts w:ascii="Arial" w:eastAsiaTheme="minorEastAsia" w:hAnsi="Arial" w:cs="Arial"/>
        </w:rPr>
        <w:t xml:space="preserve">the input signal is classified as aggressive with </w:t>
      </w:r>
      <w:r w:rsidRPr="00B36DEB">
        <w:rPr>
          <w:rFonts w:ascii="Arial" w:eastAsiaTheme="minorEastAsia" w:hAnsi="Arial" w:cs="Arial"/>
          <w:i/>
        </w:rPr>
        <w:t xml:space="preserve">confidence level </w:t>
      </w:r>
      <m:oMath>
        <m:f>
          <m:fPr>
            <m:ctrlPr>
              <w:rPr>
                <w:rFonts w:ascii="Cambria Math" w:eastAsiaTheme="minorEastAsia" w:hAnsi="Cambria Math" w:cs="Arial"/>
                <w:i/>
              </w:rPr>
            </m:ctrlPr>
          </m:fPr>
          <m:num>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agg,i</m:t>
                    </m:r>
                  </m:sub>
                </m:sSub>
              </m:e>
            </m:nary>
          </m:num>
          <m:den>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nonagg,i</m:t>
                    </m:r>
                  </m:sub>
                </m:sSub>
                <m:r>
                  <w:rPr>
                    <w:rFonts w:ascii="Cambria Math" w:eastAsiaTheme="minorEastAsia" w:hAnsi="Cambria Math" w:cs="Arial"/>
                  </w:rPr>
                  <m:t xml:space="preserve">+ </m:t>
                </m:r>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agg,i</m:t>
                        </m:r>
                      </m:sub>
                    </m:sSub>
                  </m:e>
                </m:nary>
              </m:e>
            </m:nary>
          </m:den>
        </m:f>
      </m:oMath>
      <w:r w:rsidRPr="00B36DEB">
        <w:rPr>
          <w:rFonts w:ascii="Arial" w:eastAsiaTheme="minorEastAsia" w:hAnsi="Arial" w:cs="Arial"/>
        </w:rPr>
        <w:t xml:space="preserve">. Intuitively, this means that the closer the input signal is to the aggressive nearest neighbors, the more confident we are that the input signal is also aggressive. Similarly, if </w:t>
      </w:r>
    </w:p>
    <w:p w14:paraId="1C64EDD9" w14:textId="77F80176" w:rsidR="00B81A47" w:rsidRPr="00B36DEB" w:rsidRDefault="00951FAD" w:rsidP="00B81A47">
      <w:pPr>
        <w:rPr>
          <w:rFonts w:ascii="Arial" w:eastAsiaTheme="minorEastAsia" w:hAnsi="Arial" w:cs="Arial"/>
        </w:rPr>
      </w:pPr>
      <m:oMathPara>
        <m:oMath>
          <m:f>
            <m:fPr>
              <m:ctrlPr>
                <w:rPr>
                  <w:rFonts w:ascii="Cambria Math" w:eastAsiaTheme="minorEastAsia" w:hAnsi="Cambria Math" w:cs="Arial"/>
                  <w:i/>
                </w:rPr>
              </m:ctrlPr>
            </m:fPr>
            <m:num>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nonagg,i</m:t>
                      </m:r>
                    </m:sub>
                  </m:sSub>
                </m:e>
              </m:nary>
            </m:num>
            <m:den>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nonagg,i</m:t>
                      </m:r>
                    </m:sub>
                  </m:sSub>
                  <m:r>
                    <w:rPr>
                      <w:rFonts w:ascii="Cambria Math" w:eastAsiaTheme="minorEastAsia" w:hAnsi="Cambria Math" w:cs="Arial"/>
                    </w:rPr>
                    <m:t xml:space="preserve">+ </m:t>
                  </m:r>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agg,i</m:t>
                          </m:r>
                        </m:sub>
                      </m:sSub>
                    </m:e>
                  </m:nary>
                </m:e>
              </m:nary>
            </m:den>
          </m:f>
          <m:r>
            <w:rPr>
              <w:rFonts w:ascii="Cambria Math" w:eastAsiaTheme="minorEastAsia" w:hAnsi="Cambria Math" w:cs="Arial"/>
            </w:rPr>
            <m:t>&gt;</m:t>
          </m:r>
          <m:f>
            <m:fPr>
              <m:ctrlPr>
                <w:rPr>
                  <w:rFonts w:ascii="Cambria Math" w:eastAsiaTheme="minorEastAsia" w:hAnsi="Cambria Math" w:cs="Arial"/>
                  <w:i/>
                </w:rPr>
              </m:ctrlPr>
            </m:fPr>
            <m:num>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agg,i</m:t>
                      </m:r>
                    </m:sub>
                  </m:sSub>
                </m:e>
              </m:nary>
            </m:num>
            <m:den>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nonagg,i</m:t>
                      </m:r>
                    </m:sub>
                  </m:sSub>
                  <m:r>
                    <w:rPr>
                      <w:rFonts w:ascii="Cambria Math" w:eastAsiaTheme="minorEastAsia" w:hAnsi="Cambria Math" w:cs="Arial"/>
                    </w:rPr>
                    <m:t xml:space="preserve">+ </m:t>
                  </m:r>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agg,i</m:t>
                          </m:r>
                        </m:sub>
                      </m:sSub>
                    </m:e>
                  </m:nary>
                </m:e>
              </m:nary>
            </m:den>
          </m:f>
        </m:oMath>
      </m:oMathPara>
    </w:p>
    <w:p w14:paraId="0E819605" w14:textId="77777777" w:rsidR="00B81A47" w:rsidRPr="00B36DEB" w:rsidRDefault="00B81A47" w:rsidP="00377CE3">
      <w:pPr>
        <w:rPr>
          <w:rFonts w:ascii="Arial" w:eastAsiaTheme="minorEastAsia" w:hAnsi="Arial" w:cs="Arial"/>
        </w:rPr>
      </w:pPr>
    </w:p>
    <w:p w14:paraId="005D0B1A" w14:textId="34F003C9" w:rsidR="00B81A47" w:rsidRPr="00B36DEB" w:rsidRDefault="00B81A47" w:rsidP="00377CE3">
      <w:pPr>
        <w:rPr>
          <w:rFonts w:ascii="Arial" w:eastAsiaTheme="minorEastAsia" w:hAnsi="Arial" w:cs="Arial"/>
        </w:rPr>
      </w:pPr>
      <w:r w:rsidRPr="00B36DEB">
        <w:rPr>
          <w:rFonts w:ascii="Arial" w:eastAsiaTheme="minorEastAsia" w:hAnsi="Arial" w:cs="Arial"/>
        </w:rPr>
        <w:t xml:space="preserve">the input signal is classified as non-aggressive with confidence </w:t>
      </w:r>
      <m:oMath>
        <m:f>
          <m:fPr>
            <m:ctrlPr>
              <w:rPr>
                <w:rFonts w:ascii="Cambria Math" w:eastAsiaTheme="minorEastAsia" w:hAnsi="Cambria Math" w:cs="Arial"/>
                <w:i/>
              </w:rPr>
            </m:ctrlPr>
          </m:fPr>
          <m:num>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nonagg,i</m:t>
                    </m:r>
                  </m:sub>
                </m:sSub>
              </m:e>
            </m:nary>
          </m:num>
          <m:den>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nonagg,i</m:t>
                    </m:r>
                  </m:sub>
                </m:sSub>
                <m:r>
                  <w:rPr>
                    <w:rFonts w:ascii="Cambria Math" w:eastAsiaTheme="minorEastAsia" w:hAnsi="Cambria Math" w:cs="Arial"/>
                  </w:rPr>
                  <m:t xml:space="preserve">+ </m:t>
                </m:r>
                <m:nary>
                  <m:naryPr>
                    <m:chr m:val="∑"/>
                    <m:limLoc m:val="undOvr"/>
                    <m:ctrlPr>
                      <w:rPr>
                        <w:rFonts w:ascii="Cambria Math" w:eastAsiaTheme="minorEastAsia" w:hAnsi="Cambria Math" w:cs="Arial"/>
                        <w:i/>
                      </w:rPr>
                    </m:ctrlPr>
                  </m:naryPr>
                  <m:sub>
                    <m:r>
                      <w:rPr>
                        <w:rFonts w:ascii="Cambria Math" w:eastAsiaTheme="minorEastAsia" w:hAnsi="Cambria Math" w:cs="Arial"/>
                      </w:rPr>
                      <m:t>i=1</m:t>
                    </m:r>
                  </m:sub>
                  <m:sup>
                    <m:r>
                      <w:rPr>
                        <w:rFonts w:ascii="Cambria Math" w:eastAsiaTheme="minorEastAsia" w:hAnsi="Cambria Math" w:cs="Arial"/>
                      </w:rPr>
                      <m:t>n</m:t>
                    </m:r>
                  </m:sup>
                  <m:e>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agg,i</m:t>
                        </m:r>
                      </m:sub>
                    </m:sSub>
                  </m:e>
                </m:nary>
              </m:e>
            </m:nary>
          </m:den>
        </m:f>
      </m:oMath>
      <w:r w:rsidRPr="00B36DEB">
        <w:rPr>
          <w:rFonts w:ascii="Arial" w:eastAsiaTheme="minorEastAsia" w:hAnsi="Arial" w:cs="Arial"/>
        </w:rPr>
        <w:t>.</w:t>
      </w:r>
    </w:p>
    <w:p w14:paraId="77B2BEF0" w14:textId="77777777" w:rsidR="00B81A47" w:rsidRPr="00B36DEB" w:rsidRDefault="00B81A47" w:rsidP="00377CE3">
      <w:pPr>
        <w:rPr>
          <w:rFonts w:ascii="Arial" w:eastAsiaTheme="minorEastAsia" w:hAnsi="Arial" w:cs="Arial"/>
        </w:rPr>
      </w:pPr>
    </w:p>
    <w:p w14:paraId="65702855" w14:textId="4E536D65" w:rsidR="00E2617B" w:rsidRPr="00B36DEB" w:rsidRDefault="00244BEF" w:rsidP="003C2731">
      <w:pPr>
        <w:rPr>
          <w:rFonts w:ascii="Arial" w:eastAsiaTheme="minorEastAsia" w:hAnsi="Arial" w:cs="Arial"/>
        </w:rPr>
      </w:pPr>
      <w:r w:rsidRPr="00B36DEB">
        <w:rPr>
          <w:rFonts w:ascii="Arial" w:eastAsiaTheme="minorEastAsia" w:hAnsi="Arial" w:cs="Arial"/>
        </w:rPr>
        <w:t xml:space="preserve">If we have a set of </w:t>
      </w:r>
      <w:r w:rsidR="00B36DEB" w:rsidRPr="00B36DEB">
        <w:rPr>
          <w:rFonts w:ascii="Arial" w:eastAsiaTheme="minorEastAsia" w:hAnsi="Arial" w:cs="Arial"/>
        </w:rPr>
        <w:t>existing patients, each with a set of longitudinal biomarker measurements, whose</w:t>
      </w:r>
      <w:r w:rsidRPr="00B36DEB">
        <w:rPr>
          <w:rFonts w:ascii="Arial" w:eastAsiaTheme="minorEastAsia" w:hAnsi="Arial" w:cs="Arial"/>
        </w:rPr>
        <w:t xml:space="preserve"> </w:t>
      </w:r>
      <w:r w:rsidR="00B36DEB" w:rsidRPr="00B36DEB">
        <w:rPr>
          <w:rFonts w:ascii="Arial" w:eastAsiaTheme="minorEastAsia" w:hAnsi="Arial" w:cs="Arial"/>
        </w:rPr>
        <w:t xml:space="preserve">statuses </w:t>
      </w:r>
      <w:r w:rsidRPr="00B36DEB">
        <w:rPr>
          <w:rFonts w:ascii="Arial" w:eastAsiaTheme="minorEastAsia" w:hAnsi="Arial" w:cs="Arial"/>
        </w:rPr>
        <w:t>(aggressive, non-aggressive) are known, then for a new patient</w:t>
      </w:r>
      <w:r w:rsidR="00E91894">
        <w:rPr>
          <w:rFonts w:ascii="Arial" w:eastAsiaTheme="minorEastAsia" w:hAnsi="Arial" w:cs="Arial"/>
        </w:rPr>
        <w:t xml:space="preserve"> with a set of longitudinal biomarker measurements</w:t>
      </w:r>
      <w:r w:rsidRPr="00B36DEB">
        <w:rPr>
          <w:rFonts w:ascii="Arial" w:eastAsiaTheme="minorEastAsia" w:hAnsi="Arial" w:cs="Arial"/>
        </w:rPr>
        <w:t xml:space="preserve">, we can apply a k-nearest neighbor approach to classify </w:t>
      </w:r>
      <w:r w:rsidR="00B36DEB" w:rsidRPr="00B36DEB">
        <w:rPr>
          <w:rFonts w:ascii="Arial" w:eastAsiaTheme="minorEastAsia" w:hAnsi="Arial" w:cs="Arial"/>
        </w:rPr>
        <w:t>the new patient’s cancer status</w:t>
      </w:r>
      <w:r w:rsidR="00C63FB9" w:rsidRPr="00B36DEB">
        <w:rPr>
          <w:rFonts w:ascii="Arial" w:eastAsiaTheme="minorEastAsia" w:hAnsi="Arial" w:cs="Arial"/>
        </w:rPr>
        <w:t xml:space="preserve">. </w:t>
      </w:r>
    </w:p>
    <w:p w14:paraId="1EF58D91" w14:textId="77777777" w:rsidR="007A50E3" w:rsidRDefault="007A50E3" w:rsidP="00244BEF">
      <w:pPr>
        <w:rPr>
          <w:rFonts w:asciiTheme="majorEastAsia" w:eastAsiaTheme="minorEastAsia" w:hAnsiTheme="majorEastAsia" w:cstheme="majorEastAsia"/>
        </w:rPr>
      </w:pPr>
    </w:p>
    <w:p w14:paraId="380480B8" w14:textId="205BB801" w:rsidR="00FF2E4D" w:rsidRDefault="00E91894" w:rsidP="00E91894">
      <w:pPr>
        <w:rPr>
          <w:rFonts w:asciiTheme="majorEastAsia" w:eastAsiaTheme="minorEastAsia" w:hAnsiTheme="majorEastAsia" w:cstheme="majorEastAsia"/>
        </w:rPr>
      </w:pPr>
      <w:r>
        <w:rPr>
          <w:rFonts w:ascii="Arial" w:eastAsiaTheme="minorEastAsia" w:hAnsi="Arial" w:cs="Arial"/>
        </w:rPr>
        <w:lastRenderedPageBreak/>
        <w:t xml:space="preserve">For this study, </w:t>
      </w:r>
      <w:r w:rsidR="00220F96">
        <w:rPr>
          <w:rFonts w:ascii="Arial" w:eastAsiaTheme="minorEastAsia" w:hAnsi="Arial" w:cs="Arial"/>
        </w:rPr>
        <w:t xml:space="preserve">the weighted </w:t>
      </w:r>
      <w:r w:rsidRPr="00E91894">
        <w:rPr>
          <w:rFonts w:ascii="Arial" w:eastAsiaTheme="minorEastAsia" w:hAnsi="Arial" w:cs="Arial"/>
          <w:i/>
        </w:rPr>
        <w:t>k</w:t>
      </w:r>
      <w:r>
        <w:rPr>
          <w:rFonts w:ascii="Arial" w:eastAsiaTheme="minorEastAsia" w:hAnsi="Arial" w:cs="Arial"/>
        </w:rPr>
        <w:t xml:space="preserve">-NN </w:t>
      </w:r>
      <w:r w:rsidR="00220F96">
        <w:rPr>
          <w:rFonts w:ascii="Arial" w:eastAsiaTheme="minorEastAsia" w:hAnsi="Arial" w:cs="Arial"/>
        </w:rPr>
        <w:t xml:space="preserve">method was used and </w:t>
      </w:r>
      <w:r>
        <w:rPr>
          <w:rFonts w:ascii="Arial" w:eastAsiaTheme="minorEastAsia" w:hAnsi="Arial" w:cs="Arial"/>
        </w:rPr>
        <w:t>applied in two different manners</w:t>
      </w:r>
      <w:r w:rsidR="00E25E01">
        <w:rPr>
          <w:rFonts w:ascii="Arial" w:eastAsiaTheme="minorEastAsia" w:hAnsi="Arial" w:cs="Arial"/>
        </w:rPr>
        <w:t xml:space="preserve">. (The nearest neighbor query was implemented in Python using the </w:t>
      </w:r>
      <w:proofErr w:type="spellStart"/>
      <w:r w:rsidR="00E25E01" w:rsidRPr="00E25E01">
        <w:rPr>
          <w:rFonts w:ascii="Arial" w:eastAsiaTheme="minorEastAsia" w:hAnsi="Arial" w:cs="Arial"/>
          <w:i/>
        </w:rPr>
        <w:t>sklearn.neighbors.KDTree</w:t>
      </w:r>
      <w:proofErr w:type="spellEnd"/>
      <w:r w:rsidR="00E25E01">
        <w:rPr>
          <w:rFonts w:ascii="Arial" w:eastAsiaTheme="minorEastAsia" w:hAnsi="Arial" w:cs="Arial"/>
        </w:rPr>
        <w:t xml:space="preserve"> module).</w:t>
      </w:r>
      <w:r w:rsidR="00220F96">
        <w:rPr>
          <w:rFonts w:ascii="Arial" w:eastAsiaTheme="minorEastAsia" w:hAnsi="Arial" w:cs="Arial"/>
        </w:rPr>
        <w:t xml:space="preserve"> The first approach was to use </w:t>
      </w:r>
      <w:r w:rsidR="00C800FD">
        <w:rPr>
          <w:rFonts w:ascii="Arial" w:eastAsiaTheme="minorEastAsia" w:hAnsi="Arial" w:cs="Arial"/>
        </w:rPr>
        <w:t xml:space="preserve">fixed observation lengths and the second </w:t>
      </w:r>
      <w:r w:rsidR="00FF2E4D">
        <w:rPr>
          <w:rFonts w:ascii="Arial" w:eastAsiaTheme="minorEastAsia" w:hAnsi="Arial" w:cs="Arial"/>
        </w:rPr>
        <w:t>involv</w:t>
      </w:r>
      <w:r w:rsidR="00220F96">
        <w:rPr>
          <w:rFonts w:ascii="Arial" w:eastAsiaTheme="minorEastAsia" w:hAnsi="Arial" w:cs="Arial"/>
        </w:rPr>
        <w:t>ed</w:t>
      </w:r>
      <w:r w:rsidR="00C800FD">
        <w:rPr>
          <w:rFonts w:ascii="Arial" w:eastAsiaTheme="minorEastAsia" w:hAnsi="Arial" w:cs="Arial"/>
        </w:rPr>
        <w:t xml:space="preserve"> dynamically increasing observation lengths, mimicking a patient returning to the clinic for new blood samples</w:t>
      </w:r>
      <w:r>
        <w:rPr>
          <w:rFonts w:ascii="Arial" w:eastAsiaTheme="minorEastAsia" w:hAnsi="Arial" w:cs="Arial"/>
        </w:rPr>
        <w:t>.</w:t>
      </w:r>
      <w:r w:rsidR="00C800FD">
        <w:rPr>
          <w:rFonts w:ascii="Arial" w:eastAsiaTheme="minorEastAsia" w:hAnsi="Arial" w:cs="Arial"/>
        </w:rPr>
        <w:t xml:space="preserve"> We</w:t>
      </w:r>
      <w:r>
        <w:rPr>
          <w:rFonts w:ascii="Arial" w:eastAsiaTheme="minorEastAsia" w:hAnsi="Arial" w:cs="Arial"/>
        </w:rPr>
        <w:t xml:space="preserve"> were </w:t>
      </w:r>
      <w:r w:rsidR="00C800FD">
        <w:rPr>
          <w:rFonts w:ascii="Arial" w:eastAsiaTheme="minorEastAsia" w:hAnsi="Arial" w:cs="Arial"/>
        </w:rPr>
        <w:t xml:space="preserve">first </w:t>
      </w:r>
      <w:r>
        <w:rPr>
          <w:rFonts w:ascii="Arial" w:eastAsiaTheme="minorEastAsia" w:hAnsi="Arial" w:cs="Arial"/>
        </w:rPr>
        <w:t>interested in considering the effect of parameter values – noise, sampl</w:t>
      </w:r>
      <w:r w:rsidR="00FF2E4D">
        <w:rPr>
          <w:rFonts w:ascii="Arial" w:eastAsiaTheme="minorEastAsia" w:hAnsi="Arial" w:cs="Arial"/>
        </w:rPr>
        <w:t xml:space="preserve">ing frequency, and observation span </w:t>
      </w:r>
      <w:r>
        <w:rPr>
          <w:rFonts w:ascii="Arial" w:eastAsiaTheme="minorEastAsia" w:hAnsi="Arial" w:cs="Arial"/>
        </w:rPr>
        <w:t>– on classification accuracy (Figs</w:t>
      </w:r>
      <w:r w:rsidR="00FF2E4D">
        <w:rPr>
          <w:rFonts w:ascii="Arial" w:eastAsiaTheme="minorEastAsia" w:hAnsi="Arial" w:cs="Arial"/>
        </w:rPr>
        <w:t>. 1.2-1.9</w:t>
      </w:r>
      <w:r w:rsidR="00C800FD">
        <w:rPr>
          <w:rFonts w:ascii="Arial" w:eastAsiaTheme="minorEastAsia" w:hAnsi="Arial" w:cs="Arial"/>
        </w:rPr>
        <w:t xml:space="preserve">). Sets of </w:t>
      </w:r>
      <w:r>
        <w:rPr>
          <w:rFonts w:ascii="Arial" w:eastAsiaTheme="minorEastAsia" w:hAnsi="Arial" w:cs="Arial"/>
        </w:rPr>
        <w:t>100 simulated patients, 50 cancerous</w:t>
      </w:r>
      <w:r w:rsidR="00886FD7">
        <w:rPr>
          <w:rFonts w:ascii="Arial" w:eastAsiaTheme="minorEastAsia" w:hAnsi="Arial" w:cs="Arial"/>
        </w:rPr>
        <w:t xml:space="preserve"> and 50 healthy, were generated;</w:t>
      </w:r>
      <w:r>
        <w:rPr>
          <w:rFonts w:ascii="Arial" w:eastAsiaTheme="minorEastAsia" w:hAnsi="Arial" w:cs="Arial"/>
        </w:rPr>
        <w:t xml:space="preserve"> cancer onset occurr</w:t>
      </w:r>
      <w:r w:rsidR="00FF2E4D">
        <w:rPr>
          <w:rFonts w:ascii="Arial" w:eastAsiaTheme="minorEastAsia" w:hAnsi="Arial" w:cs="Arial"/>
        </w:rPr>
        <w:t>ed</w:t>
      </w:r>
      <w:r>
        <w:rPr>
          <w:rFonts w:ascii="Arial" w:eastAsiaTheme="minorEastAsia" w:hAnsi="Arial" w:cs="Arial"/>
        </w:rPr>
        <w:t xml:space="preserve"> on the very first measurement for patients with cancer. </w:t>
      </w:r>
      <w:r w:rsidR="00C800FD">
        <w:rPr>
          <w:rFonts w:ascii="Arial" w:eastAsiaTheme="minorEastAsia" w:hAnsi="Arial" w:cs="Arial"/>
        </w:rPr>
        <w:t>In each set, a</w:t>
      </w:r>
      <w:r>
        <w:rPr>
          <w:rFonts w:ascii="Arial" w:eastAsiaTheme="minorEastAsia" w:hAnsi="Arial" w:cs="Arial"/>
        </w:rPr>
        <w:t xml:space="preserve">ll patients had the same healthy baseline value of 1 ng/mL and some fixed combination of other parameter values; the same sampling frequency and observation span were always shared across the patient cohort. 10-fold cross validation was then used to assess classification performance. The patients were split into a training set containing 90% of the patients and a testing set containing the remaining 10% of patients. The split was made such that the ratio of healthy to cancerous patients in both the training and testing set was 50-50. Because the data were simulated, true patient cancer statuses were known for all patients. For each patient in the testing set, the </w:t>
      </w:r>
      <w:r>
        <w:rPr>
          <w:rFonts w:ascii="Arial" w:eastAsiaTheme="minorEastAsia" w:hAnsi="Arial" w:cs="Arial"/>
          <w:i/>
        </w:rPr>
        <w:t>k</w:t>
      </w:r>
      <w:r>
        <w:rPr>
          <w:rFonts w:ascii="Arial" w:eastAsiaTheme="minorEastAsia" w:hAnsi="Arial" w:cs="Arial"/>
        </w:rPr>
        <w:t xml:space="preserve"> nearest neighbors in the training set were identified, and the test patient was classified according to the status distribution of the neighbors. The classification was made correctly if the classified label matched the test patient’s true label. The train-test split was repeated 10 times. The </w:t>
      </w:r>
      <w:r>
        <w:rPr>
          <w:rFonts w:ascii="Arial" w:eastAsiaTheme="minorEastAsia" w:hAnsi="Arial" w:cs="Arial"/>
          <w:i/>
        </w:rPr>
        <w:t>accuracy</w:t>
      </w:r>
      <w:r>
        <w:rPr>
          <w:rFonts w:ascii="Arial" w:eastAsiaTheme="minorEastAsia" w:hAnsi="Arial" w:cs="Arial"/>
        </w:rPr>
        <w:t xml:space="preserve"> of the algorithm was calculated as the number </w:t>
      </w:r>
      <w:r w:rsidRPr="00E91894">
        <w:rPr>
          <w:rFonts w:ascii="Arial" w:eastAsiaTheme="minorEastAsia" w:hAnsi="Arial" w:cs="Arial"/>
        </w:rPr>
        <w:t xml:space="preserve">of correctly classified test signals divided by the total number of test signals. </w:t>
      </w:r>
      <w:r w:rsidRPr="00E91894">
        <w:rPr>
          <w:rFonts w:ascii="Arial" w:eastAsiaTheme="minorEastAsia" w:hAnsi="Arial" w:cs="Arial"/>
          <w:i/>
        </w:rPr>
        <w:t xml:space="preserve">Sensitivity </w:t>
      </w:r>
      <w:r>
        <w:rPr>
          <w:rFonts w:ascii="Arial" w:eastAsiaTheme="minorEastAsia" w:hAnsi="Arial" w:cs="Arial"/>
        </w:rPr>
        <w:t>(also known as recall) was</w:t>
      </w:r>
      <w:r w:rsidRPr="00E91894">
        <w:rPr>
          <w:rFonts w:ascii="Arial" w:eastAsiaTheme="minorEastAsia" w:hAnsi="Arial" w:cs="Arial"/>
        </w:rPr>
        <w:t xml:space="preserve"> calculated as the number of test signals classified correctly as aggressive divided by the total number of aggressive signals in the test set (</w:t>
      </w:r>
      <m:oMath>
        <m:f>
          <m:fPr>
            <m:ctrlPr>
              <w:rPr>
                <w:rFonts w:ascii="Cambria Math" w:eastAsiaTheme="minorEastAsia" w:hAnsi="Cambria Math" w:cs="Arial"/>
                <w:i/>
              </w:rPr>
            </m:ctrlPr>
          </m:fPr>
          <m:num>
            <m:r>
              <w:rPr>
                <w:rFonts w:ascii="Cambria Math" w:eastAsiaTheme="minorEastAsia" w:hAnsi="Cambria Math" w:cs="Arial"/>
              </w:rPr>
              <m:t>true positiv</m:t>
            </m:r>
            <m:r>
              <w:rPr>
                <w:rFonts w:ascii="Cambria Math" w:eastAsiaTheme="minorEastAsia" w:hAnsi="Cambria Math" w:cs="Cambria Math"/>
              </w:rPr>
              <m:t>e</m:t>
            </m:r>
          </m:num>
          <m:den>
            <m:r>
              <w:rPr>
                <w:rFonts w:ascii="Cambria Math" w:eastAsiaTheme="minorEastAsia" w:hAnsi="Cambria Math" w:cs="Arial"/>
              </w:rPr>
              <m:t>true positive+false negative</m:t>
            </m:r>
          </m:den>
        </m:f>
        <m:r>
          <w:rPr>
            <w:rFonts w:ascii="Cambria Math" w:eastAsiaTheme="minorEastAsia" w:hAnsi="Cambria Math" w:cs="Arial"/>
          </w:rPr>
          <m:t>)</m:t>
        </m:r>
      </m:oMath>
      <w:r w:rsidRPr="00E91894">
        <w:rPr>
          <w:rFonts w:ascii="Arial" w:eastAsiaTheme="minorEastAsia" w:hAnsi="Arial" w:cs="Arial"/>
        </w:rPr>
        <w:t xml:space="preserve">. </w:t>
      </w:r>
      <w:r w:rsidRPr="00E91894">
        <w:rPr>
          <w:rFonts w:ascii="Arial" w:eastAsiaTheme="minorEastAsia" w:hAnsi="Arial" w:cs="Arial"/>
          <w:i/>
        </w:rPr>
        <w:t>Specificity</w:t>
      </w:r>
      <w:r>
        <w:rPr>
          <w:rFonts w:ascii="Arial" w:eastAsiaTheme="minorEastAsia" w:hAnsi="Arial" w:cs="Arial"/>
        </w:rPr>
        <w:t xml:space="preserve"> was</w:t>
      </w:r>
      <w:r w:rsidRPr="00E91894">
        <w:rPr>
          <w:rFonts w:ascii="Arial" w:eastAsiaTheme="minorEastAsia" w:hAnsi="Arial" w:cs="Arial"/>
        </w:rPr>
        <w:t xml:space="preserve"> calculated as the number of test signals classified correctly as non-aggressive divided by the total number of non-aggressive signals in the test set (</w:t>
      </w:r>
      <m:oMath>
        <m:f>
          <m:fPr>
            <m:ctrlPr>
              <w:rPr>
                <w:rFonts w:ascii="Cambria Math" w:eastAsiaTheme="minorEastAsia" w:hAnsi="Cambria Math" w:cs="Arial"/>
                <w:i/>
              </w:rPr>
            </m:ctrlPr>
          </m:fPr>
          <m:num>
            <m:r>
              <w:rPr>
                <w:rFonts w:ascii="Cambria Math" w:eastAsiaTheme="minorEastAsia" w:hAnsi="Cambria Math" w:cs="Arial"/>
              </w:rPr>
              <m:t>true negative</m:t>
            </m:r>
          </m:num>
          <m:den>
            <m:r>
              <w:rPr>
                <w:rFonts w:ascii="Cambria Math" w:eastAsiaTheme="minorEastAsia" w:hAnsi="Cambria Math" w:cs="Arial"/>
              </w:rPr>
              <m:t>true negative+false positive</m:t>
            </m:r>
          </m:den>
        </m:f>
        <m:r>
          <w:rPr>
            <w:rFonts w:ascii="Cambria Math" w:eastAsiaTheme="minorEastAsia" w:hAnsi="Cambria Math" w:cs="Arial"/>
          </w:rPr>
          <m:t>)</m:t>
        </m:r>
      </m:oMath>
      <w:r w:rsidRPr="00E91894">
        <w:rPr>
          <w:rFonts w:ascii="Arial" w:eastAsiaTheme="minorEastAsia" w:hAnsi="Arial" w:cs="Arial"/>
        </w:rPr>
        <w:t xml:space="preserve">. </w:t>
      </w:r>
      <w:r w:rsidR="00886FD7" w:rsidRPr="00886FD7">
        <w:rPr>
          <w:rFonts w:ascii="Arial" w:eastAsiaTheme="minorEastAsia" w:hAnsi="Arial" w:cs="Arial"/>
          <w:i/>
        </w:rPr>
        <w:t>Precision</w:t>
      </w:r>
      <w:r w:rsidR="00886FD7">
        <w:rPr>
          <w:rFonts w:ascii="Arial" w:eastAsiaTheme="minorEastAsia" w:hAnsi="Arial" w:cs="Arial"/>
        </w:rPr>
        <w:t xml:space="preserve"> was</w:t>
      </w:r>
      <w:r w:rsidR="00886FD7" w:rsidRPr="00E91894">
        <w:rPr>
          <w:rFonts w:ascii="Arial" w:eastAsiaTheme="minorEastAsia" w:hAnsi="Arial" w:cs="Arial"/>
        </w:rPr>
        <w:t xml:space="preserve"> calculated as the number of test signals classified correctly as aggressive divided by the total number of test signals classified as aggressive (</w:t>
      </w:r>
      <m:oMath>
        <m:f>
          <m:fPr>
            <m:ctrlPr>
              <w:rPr>
                <w:rFonts w:ascii="Cambria Math" w:eastAsiaTheme="minorEastAsia" w:hAnsi="Cambria Math" w:cs="Arial"/>
                <w:i/>
              </w:rPr>
            </m:ctrlPr>
          </m:fPr>
          <m:num>
            <m:r>
              <w:rPr>
                <w:rFonts w:ascii="Cambria Math" w:eastAsiaTheme="minorEastAsia" w:hAnsi="Cambria Math" w:cs="Arial"/>
              </w:rPr>
              <m:t>true positive</m:t>
            </m:r>
          </m:num>
          <m:den>
            <m:r>
              <w:rPr>
                <w:rFonts w:ascii="Cambria Math" w:eastAsiaTheme="minorEastAsia" w:hAnsi="Cambria Math" w:cs="Arial"/>
              </w:rPr>
              <m:t>true positive+false positive</m:t>
            </m:r>
          </m:den>
        </m:f>
        <m:r>
          <w:rPr>
            <w:rFonts w:ascii="Cambria Math" w:eastAsiaTheme="minorEastAsia" w:hAnsi="Cambria Math" w:cs="Arial"/>
          </w:rPr>
          <m:t>)</m:t>
        </m:r>
      </m:oMath>
      <w:r w:rsidR="00886FD7" w:rsidRPr="00E91894">
        <w:rPr>
          <w:rFonts w:ascii="Arial" w:eastAsiaTheme="minorEastAsia" w:hAnsi="Arial" w:cs="Arial"/>
        </w:rPr>
        <w:t xml:space="preserve">. The </w:t>
      </w:r>
      <w:r w:rsidR="00886FD7" w:rsidRPr="00886FD7">
        <w:rPr>
          <w:rFonts w:ascii="Arial" w:eastAsiaTheme="minorEastAsia" w:hAnsi="Arial" w:cs="Arial"/>
          <w:i/>
        </w:rPr>
        <w:t>F-score</w:t>
      </w:r>
      <w:r w:rsidR="00886FD7">
        <w:rPr>
          <w:rFonts w:ascii="Arial" w:eastAsiaTheme="minorEastAsia" w:hAnsi="Arial" w:cs="Arial"/>
        </w:rPr>
        <w:t xml:space="preserve"> was</w:t>
      </w:r>
      <w:r w:rsidR="00886FD7" w:rsidRPr="00E91894">
        <w:rPr>
          <w:rFonts w:ascii="Arial" w:eastAsiaTheme="minorEastAsia" w:hAnsi="Arial" w:cs="Arial"/>
        </w:rPr>
        <w:t xml:space="preserve"> a weighted average of recall and precision (</w:t>
      </w:r>
      <m:oMath>
        <m:f>
          <m:fPr>
            <m:ctrlPr>
              <w:rPr>
                <w:rFonts w:ascii="Cambria Math" w:eastAsiaTheme="minorEastAsia" w:hAnsi="Cambria Math" w:cs="Arial"/>
                <w:i/>
              </w:rPr>
            </m:ctrlPr>
          </m:fPr>
          <m:num>
            <m:r>
              <w:rPr>
                <w:rFonts w:ascii="Cambria Math" w:eastAsiaTheme="minorEastAsia" w:hAnsi="Cambria Math" w:cs="Arial"/>
              </w:rPr>
              <m:t>2*precision*recall</m:t>
            </m:r>
          </m:num>
          <m:den>
            <m:r>
              <w:rPr>
                <w:rFonts w:ascii="Cambria Math" w:eastAsiaTheme="minorEastAsia" w:hAnsi="Cambria Math" w:cs="Arial"/>
              </w:rPr>
              <m:t>precision+recall</m:t>
            </m:r>
          </m:den>
        </m:f>
        <m:r>
          <w:rPr>
            <w:rFonts w:ascii="Cambria Math" w:eastAsiaTheme="minorEastAsia" w:hAnsi="Cambria Math" w:cs="Arial"/>
          </w:rPr>
          <m:t>)</m:t>
        </m:r>
      </m:oMath>
      <w:r w:rsidR="00886FD7" w:rsidRPr="00E91894">
        <w:rPr>
          <w:rFonts w:ascii="Arial" w:eastAsiaTheme="minorEastAsia" w:hAnsi="Arial" w:cs="Arial"/>
        </w:rPr>
        <w:t>.</w:t>
      </w:r>
      <w:r w:rsidR="00886FD7">
        <w:rPr>
          <w:rFonts w:asciiTheme="majorEastAsia" w:eastAsiaTheme="minorEastAsia" w:hAnsiTheme="majorEastAsia" w:cstheme="majorEastAsia"/>
        </w:rPr>
        <w:t xml:space="preserve"> </w:t>
      </w:r>
    </w:p>
    <w:p w14:paraId="449C61A1" w14:textId="77777777" w:rsidR="00FF2E4D" w:rsidRDefault="00FF2E4D" w:rsidP="00E91894">
      <w:pPr>
        <w:rPr>
          <w:rFonts w:asciiTheme="majorEastAsia" w:eastAsiaTheme="minorEastAsia" w:hAnsiTheme="majorEastAsia" w:cstheme="majorEastAsia"/>
        </w:rPr>
      </w:pPr>
    </w:p>
    <w:p w14:paraId="7EDF5F48" w14:textId="7D5435D3" w:rsidR="00E91894" w:rsidRPr="00886FD7" w:rsidRDefault="00C800FD" w:rsidP="00E91894">
      <w:pPr>
        <w:rPr>
          <w:rFonts w:asciiTheme="majorEastAsia" w:eastAsiaTheme="minorEastAsia" w:hAnsiTheme="majorEastAsia" w:cstheme="majorEastAsia"/>
        </w:rPr>
      </w:pPr>
      <w:r>
        <w:rPr>
          <w:rFonts w:ascii="Arial" w:eastAsiaTheme="minorEastAsia" w:hAnsi="Arial" w:cs="Arial"/>
        </w:rPr>
        <w:t>We then wanted to compare the classifier’s performance on measurements normalized using the different normalization methods. Again, sets of 100 simulated patients, 50 cancerous and 50 healthy, were generated</w:t>
      </w:r>
      <w:r w:rsidR="00886FD7">
        <w:rPr>
          <w:rFonts w:ascii="Arial" w:eastAsiaTheme="minorEastAsia" w:hAnsi="Arial" w:cs="Arial"/>
        </w:rPr>
        <w:t>;</w:t>
      </w:r>
      <w:r>
        <w:rPr>
          <w:rFonts w:ascii="Arial" w:eastAsiaTheme="minorEastAsia" w:hAnsi="Arial" w:cs="Arial"/>
        </w:rPr>
        <w:t xml:space="preserve"> cancer onset </w:t>
      </w:r>
      <w:r w:rsidR="00886FD7">
        <w:rPr>
          <w:rFonts w:ascii="Arial" w:eastAsiaTheme="minorEastAsia" w:hAnsi="Arial" w:cs="Arial"/>
        </w:rPr>
        <w:t>occurred</w:t>
      </w:r>
      <w:r>
        <w:rPr>
          <w:rFonts w:ascii="Arial" w:eastAsiaTheme="minorEastAsia" w:hAnsi="Arial" w:cs="Arial"/>
        </w:rPr>
        <w:t xml:space="preserve"> on day 500 for all patients with cancer (this was to allow determination of healthy baseline</w:t>
      </w:r>
      <w:r w:rsidR="00886FD7">
        <w:rPr>
          <w:rFonts w:ascii="Arial" w:eastAsiaTheme="minorEastAsia" w:hAnsi="Arial" w:cs="Arial"/>
        </w:rPr>
        <w:t xml:space="preserve"> using measurements prior to day 500</w:t>
      </w:r>
      <w:r>
        <w:rPr>
          <w:rFonts w:ascii="Arial" w:eastAsiaTheme="minorEastAsia" w:hAnsi="Arial" w:cs="Arial"/>
        </w:rPr>
        <w:t xml:space="preserve">). Various combinations of baseline variation and noise level were tested. The population was simulated to have </w:t>
      </w:r>
      <w:r w:rsidR="00886FD7">
        <w:rPr>
          <w:rFonts w:ascii="Arial" w:eastAsiaTheme="minorEastAsia" w:hAnsi="Arial" w:cs="Arial"/>
        </w:rPr>
        <w:t xml:space="preserve">either </w:t>
      </w:r>
      <w:r>
        <w:rPr>
          <w:rFonts w:ascii="Arial" w:eastAsiaTheme="minorEastAsia" w:hAnsi="Arial" w:cs="Arial"/>
        </w:rPr>
        <w:t xml:space="preserve">a mean healthy baseline of 10 ng/mL and 0 ng/mL standard deviation in baseline level </w:t>
      </w:r>
      <w:r w:rsidR="00886FD7">
        <w:rPr>
          <w:rFonts w:ascii="Arial" w:eastAsiaTheme="minorEastAsia" w:hAnsi="Arial" w:cs="Arial"/>
        </w:rPr>
        <w:t xml:space="preserve">(Figs. 2.2-2.4) </w:t>
      </w:r>
      <w:r>
        <w:rPr>
          <w:rFonts w:ascii="Arial" w:eastAsiaTheme="minorEastAsia" w:hAnsi="Arial" w:cs="Arial"/>
        </w:rPr>
        <w:t>or 5 ng/mL standard deviation in baseline level</w:t>
      </w:r>
      <w:r w:rsidR="00886FD7">
        <w:rPr>
          <w:rFonts w:ascii="Arial" w:eastAsiaTheme="minorEastAsia" w:hAnsi="Arial" w:cs="Arial"/>
        </w:rPr>
        <w:t xml:space="preserve"> (Figs. 2.5 – 2.7)</w:t>
      </w:r>
      <w:r>
        <w:rPr>
          <w:rFonts w:ascii="Arial" w:eastAsiaTheme="minorEastAsia" w:hAnsi="Arial" w:cs="Arial"/>
        </w:rPr>
        <w:t xml:space="preserve">. Noise was applied with noise model (iii) at </w:t>
      </w:r>
      <w:r w:rsidR="00886FD7">
        <w:rPr>
          <w:rFonts w:ascii="Arial" w:eastAsiaTheme="minorEastAsia" w:hAnsi="Arial" w:cs="Arial"/>
        </w:rPr>
        <w:t xml:space="preserve">levels of </w:t>
      </w:r>
      <w:r>
        <w:rPr>
          <w:rFonts w:ascii="Arial" w:eastAsiaTheme="minorEastAsia" w:hAnsi="Arial" w:cs="Arial"/>
        </w:rPr>
        <w:t>5%</w:t>
      </w:r>
      <w:r w:rsidR="00886FD7">
        <w:rPr>
          <w:rFonts w:ascii="Arial" w:eastAsiaTheme="minorEastAsia" w:hAnsi="Arial" w:cs="Arial"/>
        </w:rPr>
        <w:t xml:space="preserve"> (Figs. 2.2, 2.5)</w:t>
      </w:r>
      <w:r>
        <w:rPr>
          <w:rFonts w:ascii="Arial" w:eastAsiaTheme="minorEastAsia" w:hAnsi="Arial" w:cs="Arial"/>
        </w:rPr>
        <w:t>, 15%</w:t>
      </w:r>
      <w:r w:rsidR="00886FD7">
        <w:rPr>
          <w:rFonts w:ascii="Arial" w:eastAsiaTheme="minorEastAsia" w:hAnsi="Arial" w:cs="Arial"/>
        </w:rPr>
        <w:t xml:space="preserve"> (Figs. 2.3, 2.6)</w:t>
      </w:r>
      <w:r>
        <w:rPr>
          <w:rFonts w:ascii="Arial" w:eastAsiaTheme="minorEastAsia" w:hAnsi="Arial" w:cs="Arial"/>
        </w:rPr>
        <w:t>, or 30%</w:t>
      </w:r>
      <w:r w:rsidR="00886FD7">
        <w:rPr>
          <w:rFonts w:ascii="Arial" w:eastAsiaTheme="minorEastAsia" w:hAnsi="Arial" w:cs="Arial"/>
        </w:rPr>
        <w:t xml:space="preserve"> (Figs. 2.4, 2.7)</w:t>
      </w:r>
      <w:r>
        <w:rPr>
          <w:rFonts w:ascii="Arial" w:eastAsiaTheme="minorEastAsia" w:hAnsi="Arial" w:cs="Arial"/>
        </w:rPr>
        <w:t xml:space="preserve">. </w:t>
      </w:r>
      <w:r w:rsidR="00886FD7">
        <w:rPr>
          <w:rFonts w:ascii="Arial" w:eastAsiaTheme="minorEastAsia" w:hAnsi="Arial" w:cs="Arial"/>
        </w:rPr>
        <w:t xml:space="preserve">All patients were sampled every 10 days. For each simulated set bearing a different combination of baseline variation and noise level, we examined classification performance for different observation spans, i.e. we truncated the longitudinal biomarker </w:t>
      </w:r>
      <w:r w:rsidR="00886FD7">
        <w:rPr>
          <w:rFonts w:ascii="Arial" w:eastAsiaTheme="minorEastAsia" w:hAnsi="Arial" w:cs="Arial"/>
        </w:rPr>
        <w:lastRenderedPageBreak/>
        <w:t xml:space="preserve">measurements of each patient in the simulated set </w:t>
      </w:r>
      <w:r w:rsidR="00FF2E4D">
        <w:rPr>
          <w:rFonts w:ascii="Arial" w:eastAsiaTheme="minorEastAsia" w:hAnsi="Arial" w:cs="Arial"/>
        </w:rPr>
        <w:t xml:space="preserve">to the same observation length and </w:t>
      </w:r>
      <w:r w:rsidR="00886FD7">
        <w:rPr>
          <w:rFonts w:ascii="Arial" w:eastAsiaTheme="minorEastAsia" w:hAnsi="Arial" w:cs="Arial"/>
        </w:rPr>
        <w:t xml:space="preserve">performed 10-fold cross-validation. </w:t>
      </w:r>
    </w:p>
    <w:p w14:paraId="60038DD4" w14:textId="77777777" w:rsidR="00E91894" w:rsidRDefault="00E91894" w:rsidP="00E91894">
      <w:pPr>
        <w:rPr>
          <w:rFonts w:ascii="Arial" w:eastAsiaTheme="minorEastAsia" w:hAnsi="Arial" w:cs="Arial"/>
        </w:rPr>
      </w:pPr>
    </w:p>
    <w:p w14:paraId="0364E5DF" w14:textId="343007AC" w:rsidR="00E91894" w:rsidRPr="00886FD7" w:rsidRDefault="00886FD7" w:rsidP="00E91894">
      <w:pPr>
        <w:rPr>
          <w:rFonts w:ascii="Arial" w:eastAsiaTheme="minorEastAsia" w:hAnsi="Arial" w:cs="Arial"/>
        </w:rPr>
      </w:pPr>
      <w:r>
        <w:rPr>
          <w:rFonts w:ascii="Arial" w:eastAsiaTheme="minorEastAsia" w:hAnsi="Arial" w:cs="Arial"/>
        </w:rPr>
        <w:t xml:space="preserve">In the dynamic </w:t>
      </w:r>
      <w:r>
        <w:rPr>
          <w:rFonts w:ascii="Arial" w:eastAsiaTheme="minorEastAsia" w:hAnsi="Arial" w:cs="Arial"/>
          <w:i/>
        </w:rPr>
        <w:t>k</w:t>
      </w:r>
      <w:r>
        <w:rPr>
          <w:rFonts w:ascii="Arial" w:eastAsiaTheme="minorEastAsia" w:hAnsi="Arial" w:cs="Arial"/>
        </w:rPr>
        <w:t xml:space="preserve">-NN approach, a set of 100 patients, 50 cancerous and 50 healthy, was generated with 10-day sampling frequency, 1000 days of observation, 15% noise, and healthy baseline of 10 ± 5 </w:t>
      </w:r>
      <w:proofErr w:type="spellStart"/>
      <w:r>
        <w:rPr>
          <w:rFonts w:ascii="Arial" w:eastAsiaTheme="minorEastAsia" w:hAnsi="Arial" w:cs="Arial"/>
        </w:rPr>
        <w:t>ng</w:t>
      </w:r>
      <w:proofErr w:type="spellEnd"/>
      <w:r>
        <w:rPr>
          <w:rFonts w:ascii="Arial" w:eastAsiaTheme="minorEastAsia" w:hAnsi="Arial" w:cs="Arial"/>
        </w:rPr>
        <w:t>/</w:t>
      </w:r>
      <w:proofErr w:type="spellStart"/>
      <w:r>
        <w:rPr>
          <w:rFonts w:ascii="Arial" w:eastAsiaTheme="minorEastAsia" w:hAnsi="Arial" w:cs="Arial"/>
        </w:rPr>
        <w:t>mL.</w:t>
      </w:r>
      <w:proofErr w:type="spellEnd"/>
      <w:r>
        <w:rPr>
          <w:rFonts w:ascii="Arial" w:eastAsiaTheme="minorEastAsia" w:hAnsi="Arial" w:cs="Arial"/>
        </w:rPr>
        <w:t xml:space="preserve"> </w:t>
      </w:r>
      <w:r w:rsidR="00D06A1A">
        <w:rPr>
          <w:rFonts w:ascii="Arial" w:eastAsiaTheme="minorEastAsia" w:hAnsi="Arial" w:cs="Arial"/>
        </w:rPr>
        <w:t xml:space="preserve">The set was normalized using one of the four normalization methods. </w:t>
      </w:r>
      <w:r>
        <w:rPr>
          <w:rFonts w:ascii="Arial" w:eastAsiaTheme="minorEastAsia" w:hAnsi="Arial" w:cs="Arial"/>
        </w:rPr>
        <w:t xml:space="preserve">The </w:t>
      </w:r>
      <w:r w:rsidR="00D06A1A">
        <w:rPr>
          <w:rFonts w:ascii="Arial" w:eastAsiaTheme="minorEastAsia" w:hAnsi="Arial" w:cs="Arial"/>
        </w:rPr>
        <w:t xml:space="preserve">normalized </w:t>
      </w:r>
      <w:r>
        <w:rPr>
          <w:rFonts w:ascii="Arial" w:eastAsiaTheme="minorEastAsia" w:hAnsi="Arial" w:cs="Arial"/>
        </w:rPr>
        <w:t xml:space="preserve">set was </w:t>
      </w:r>
      <w:r w:rsidR="00D06A1A">
        <w:rPr>
          <w:rFonts w:ascii="Arial" w:eastAsiaTheme="minorEastAsia" w:hAnsi="Arial" w:cs="Arial"/>
        </w:rPr>
        <w:t xml:space="preserve">then </w:t>
      </w:r>
      <w:r>
        <w:rPr>
          <w:rFonts w:ascii="Arial" w:eastAsiaTheme="minorEastAsia" w:hAnsi="Arial" w:cs="Arial"/>
        </w:rPr>
        <w:t>split into a testing and training set as detailed above. For each patient in the testing set, w</w:t>
      </w:r>
      <w:r w:rsidR="00D06A1A">
        <w:rPr>
          <w:rFonts w:ascii="Arial" w:eastAsiaTheme="minorEastAsia" w:hAnsi="Arial" w:cs="Arial"/>
        </w:rPr>
        <w:t xml:space="preserve">e began by classifying them using only </w:t>
      </w:r>
      <w:r>
        <w:rPr>
          <w:rFonts w:ascii="Arial" w:eastAsiaTheme="minorEastAsia" w:hAnsi="Arial" w:cs="Arial"/>
        </w:rPr>
        <w:t>their first biomarker measurement</w:t>
      </w:r>
      <w:r w:rsidR="00D06A1A">
        <w:rPr>
          <w:rFonts w:ascii="Arial" w:eastAsiaTheme="minorEastAsia" w:hAnsi="Arial" w:cs="Arial"/>
        </w:rPr>
        <w:t>. If they were classified as healthy, we moved onto their next biomarker measurement and classified them using their first two biomarker measurements. This process was repeated until they were classified as having cancer with a</w:t>
      </w:r>
      <w:r w:rsidR="00FF2E4D">
        <w:rPr>
          <w:rFonts w:ascii="Arial" w:eastAsiaTheme="minorEastAsia" w:hAnsi="Arial" w:cs="Arial"/>
        </w:rPr>
        <w:t xml:space="preserve"> high</w:t>
      </w:r>
      <w:r w:rsidR="00D06A1A">
        <w:rPr>
          <w:rFonts w:ascii="Arial" w:eastAsiaTheme="minorEastAsia" w:hAnsi="Arial" w:cs="Arial"/>
        </w:rPr>
        <w:t xml:space="preserve"> confidence level or until they reached the end of the 1000 days of observation</w:t>
      </w:r>
      <w:r w:rsidR="00FF5597">
        <w:rPr>
          <w:rFonts w:ascii="Arial" w:eastAsiaTheme="minorEastAsia" w:hAnsi="Arial" w:cs="Arial"/>
        </w:rPr>
        <w:t>, at which point they would be assigned a healthy status</w:t>
      </w:r>
      <w:r w:rsidR="00D06A1A">
        <w:rPr>
          <w:rFonts w:ascii="Arial" w:eastAsiaTheme="minorEastAsia" w:hAnsi="Arial" w:cs="Arial"/>
        </w:rPr>
        <w:t>. The time of classification in days post-onset of cancer was noted. We compared the performance of this dynamic approach using an 80% confidence level threshold and 95% con</w:t>
      </w:r>
      <w:r w:rsidR="001B40F6">
        <w:rPr>
          <w:rFonts w:ascii="Arial" w:eastAsiaTheme="minorEastAsia" w:hAnsi="Arial" w:cs="Arial"/>
        </w:rPr>
        <w:t>fidence level threshold (Fig 3.1</w:t>
      </w:r>
      <w:r w:rsidR="00D06A1A">
        <w:rPr>
          <w:rFonts w:ascii="Arial" w:eastAsiaTheme="minorEastAsia" w:hAnsi="Arial" w:cs="Arial"/>
        </w:rPr>
        <w:t>)</w:t>
      </w:r>
    </w:p>
    <w:p w14:paraId="50D3460C" w14:textId="77777777" w:rsidR="00E91894" w:rsidRDefault="00E91894" w:rsidP="00E91894">
      <w:pPr>
        <w:rPr>
          <w:rFonts w:ascii="Arial" w:eastAsiaTheme="minorEastAsia" w:hAnsi="Arial" w:cs="Arial"/>
        </w:rPr>
      </w:pPr>
    </w:p>
    <w:p w14:paraId="54331060" w14:textId="799D69E3" w:rsidR="00E91894" w:rsidRDefault="00D06A1A" w:rsidP="00E91894">
      <w:pPr>
        <w:rPr>
          <w:rFonts w:ascii="Arial" w:hAnsi="Arial" w:cs="Arial"/>
        </w:rPr>
      </w:pPr>
      <w:r>
        <w:rPr>
          <w:rFonts w:ascii="Arial" w:hAnsi="Arial" w:cs="Arial"/>
          <w:i/>
        </w:rPr>
        <w:t>Classification with Thresholding</w:t>
      </w:r>
    </w:p>
    <w:p w14:paraId="4198E560" w14:textId="52CF4728" w:rsidR="00FF5597" w:rsidRDefault="00220F96" w:rsidP="00D06A1A">
      <w:pPr>
        <w:rPr>
          <w:rFonts w:ascii="Arial" w:eastAsiaTheme="minorEastAsia" w:hAnsi="Arial" w:cs="Arial"/>
        </w:rPr>
      </w:pPr>
      <w:r>
        <w:rPr>
          <w:rFonts w:ascii="Arial" w:eastAsiaTheme="minorEastAsia" w:hAnsi="Arial" w:cs="Arial"/>
        </w:rPr>
        <w:t xml:space="preserve">To classify with thresholding, a patient was assigned a cancerous status if their normalized biomarker level crossed a certain threshold value. As in the </w:t>
      </w:r>
      <w:r>
        <w:rPr>
          <w:rFonts w:ascii="Arial" w:eastAsiaTheme="minorEastAsia" w:hAnsi="Arial" w:cs="Arial"/>
          <w:i/>
        </w:rPr>
        <w:t>k</w:t>
      </w:r>
      <w:r>
        <w:rPr>
          <w:rFonts w:ascii="Arial" w:eastAsiaTheme="minorEastAsia" w:hAnsi="Arial" w:cs="Arial"/>
        </w:rPr>
        <w:t>-NN classification method, we applied thresholding in two different manners: one with fixed observation lengths and the second with dynamic inc</w:t>
      </w:r>
      <w:r w:rsidR="00FF5597">
        <w:rPr>
          <w:rFonts w:ascii="Arial" w:eastAsiaTheme="minorEastAsia" w:hAnsi="Arial" w:cs="Arial"/>
        </w:rPr>
        <w:t>orporation of new measurements.</w:t>
      </w:r>
    </w:p>
    <w:p w14:paraId="5C9A8EA6" w14:textId="77777777" w:rsidR="00FF5597" w:rsidRDefault="00FF5597" w:rsidP="00D06A1A">
      <w:pPr>
        <w:rPr>
          <w:rFonts w:ascii="Arial" w:eastAsiaTheme="minorEastAsia" w:hAnsi="Arial" w:cs="Arial"/>
        </w:rPr>
      </w:pPr>
    </w:p>
    <w:p w14:paraId="15254203" w14:textId="2DA318F5" w:rsidR="00D06A1A" w:rsidRDefault="00FF5597" w:rsidP="00D06A1A">
      <w:pPr>
        <w:rPr>
          <w:rFonts w:ascii="Arial" w:eastAsiaTheme="minorEastAsia" w:hAnsi="Arial" w:cs="Arial"/>
        </w:rPr>
      </w:pPr>
      <w:r>
        <w:rPr>
          <w:rFonts w:ascii="Arial" w:eastAsiaTheme="minorEastAsia" w:hAnsi="Arial" w:cs="Arial"/>
        </w:rPr>
        <w:t>I</w:t>
      </w:r>
      <w:r w:rsidR="00220F96">
        <w:rPr>
          <w:rFonts w:ascii="Arial" w:eastAsiaTheme="minorEastAsia" w:hAnsi="Arial" w:cs="Arial"/>
        </w:rPr>
        <w:t xml:space="preserve">n the fixed length approach, a set of 100 patients, 50 cancerous and 50 healthy, was generated with a certain observation span, 10-day sampling frequency, 15% noise, and a healthy baseline of 10 ± 5 </w:t>
      </w:r>
      <w:proofErr w:type="spellStart"/>
      <w:r w:rsidR="00220F96">
        <w:rPr>
          <w:rFonts w:ascii="Arial" w:eastAsiaTheme="minorEastAsia" w:hAnsi="Arial" w:cs="Arial"/>
        </w:rPr>
        <w:t>ng</w:t>
      </w:r>
      <w:proofErr w:type="spellEnd"/>
      <w:r w:rsidR="00220F96">
        <w:rPr>
          <w:rFonts w:ascii="Arial" w:eastAsiaTheme="minorEastAsia" w:hAnsi="Arial" w:cs="Arial"/>
        </w:rPr>
        <w:t>/</w:t>
      </w:r>
      <w:proofErr w:type="spellStart"/>
      <w:r w:rsidR="00220F96">
        <w:rPr>
          <w:rFonts w:ascii="Arial" w:eastAsiaTheme="minorEastAsia" w:hAnsi="Arial" w:cs="Arial"/>
        </w:rPr>
        <w:t>mL.</w:t>
      </w:r>
      <w:proofErr w:type="spellEnd"/>
      <w:r w:rsidR="00220F96">
        <w:rPr>
          <w:rFonts w:ascii="Arial" w:eastAsiaTheme="minorEastAsia" w:hAnsi="Arial" w:cs="Arial"/>
        </w:rPr>
        <w:t xml:space="preserve"> A second </w:t>
      </w:r>
      <w:r w:rsidR="008F204A">
        <w:rPr>
          <w:rFonts w:ascii="Arial" w:eastAsiaTheme="minorEastAsia" w:hAnsi="Arial" w:cs="Arial"/>
        </w:rPr>
        <w:t xml:space="preserve">set </w:t>
      </w:r>
      <w:r w:rsidR="00220F96">
        <w:rPr>
          <w:rFonts w:ascii="Arial" w:eastAsiaTheme="minorEastAsia" w:hAnsi="Arial" w:cs="Arial"/>
        </w:rPr>
        <w:t xml:space="preserve">was simulated with no variation in healthy baseline. </w:t>
      </w:r>
      <w:r>
        <w:rPr>
          <w:rFonts w:ascii="Arial" w:eastAsiaTheme="minorEastAsia" w:hAnsi="Arial" w:cs="Arial"/>
        </w:rPr>
        <w:t xml:space="preserve">The sets were normalized using </w:t>
      </w:r>
      <w:r w:rsidR="00536B8B">
        <w:rPr>
          <w:rFonts w:ascii="Arial" w:eastAsiaTheme="minorEastAsia" w:hAnsi="Arial" w:cs="Arial"/>
        </w:rPr>
        <w:t>z-score and expanding window</w:t>
      </w:r>
      <w:r>
        <w:rPr>
          <w:rFonts w:ascii="Arial" w:eastAsiaTheme="minorEastAsia" w:hAnsi="Arial" w:cs="Arial"/>
        </w:rPr>
        <w:t xml:space="preserve"> methods. </w:t>
      </w:r>
      <w:r w:rsidR="00220F96">
        <w:rPr>
          <w:rFonts w:ascii="Arial" w:eastAsiaTheme="minorEastAsia" w:hAnsi="Arial" w:cs="Arial"/>
        </w:rPr>
        <w:t>We generated</w:t>
      </w:r>
      <w:r w:rsidR="00D06A1A" w:rsidRPr="00220F96">
        <w:rPr>
          <w:rFonts w:ascii="Arial" w:eastAsiaTheme="minorEastAsia" w:hAnsi="Arial" w:cs="Arial"/>
        </w:rPr>
        <w:t xml:space="preserve"> a collection of thresho</w:t>
      </w:r>
      <w:r w:rsidR="00220F96">
        <w:rPr>
          <w:rFonts w:ascii="Arial" w:eastAsiaTheme="minorEastAsia" w:hAnsi="Arial" w:cs="Arial"/>
        </w:rPr>
        <w:t xml:space="preserve">ld values to test, ranging from a very </w:t>
      </w:r>
      <w:r w:rsidR="00D06A1A" w:rsidRPr="00220F96">
        <w:rPr>
          <w:rFonts w:ascii="Arial" w:eastAsiaTheme="minorEastAsia" w:hAnsi="Arial" w:cs="Arial"/>
        </w:rPr>
        <w:t xml:space="preserve">small threshold (which </w:t>
      </w:r>
      <w:r w:rsidR="00220F96">
        <w:rPr>
          <w:rFonts w:ascii="Arial" w:eastAsiaTheme="minorEastAsia" w:hAnsi="Arial" w:cs="Arial"/>
        </w:rPr>
        <w:t>classified</w:t>
      </w:r>
      <w:r w:rsidR="00D06A1A" w:rsidRPr="00220F96">
        <w:rPr>
          <w:rFonts w:ascii="Arial" w:eastAsiaTheme="minorEastAsia" w:hAnsi="Arial" w:cs="Arial"/>
        </w:rPr>
        <w:t xml:space="preserve"> all trajectories as </w:t>
      </w:r>
      <w:r w:rsidR="00220F96">
        <w:rPr>
          <w:rFonts w:ascii="Arial" w:eastAsiaTheme="minorEastAsia" w:hAnsi="Arial" w:cs="Arial"/>
        </w:rPr>
        <w:t>cancerous</w:t>
      </w:r>
      <w:r w:rsidR="00D06A1A" w:rsidRPr="00220F96">
        <w:rPr>
          <w:rFonts w:ascii="Arial" w:eastAsiaTheme="minorEastAsia" w:hAnsi="Arial" w:cs="Arial"/>
        </w:rPr>
        <w:t xml:space="preserve">) to a very large threshold (which </w:t>
      </w:r>
      <w:r w:rsidR="00220F96">
        <w:rPr>
          <w:rFonts w:ascii="Arial" w:eastAsiaTheme="minorEastAsia" w:hAnsi="Arial" w:cs="Arial"/>
        </w:rPr>
        <w:t>classified</w:t>
      </w:r>
      <w:r w:rsidR="00D06A1A" w:rsidRPr="00220F96">
        <w:rPr>
          <w:rFonts w:ascii="Arial" w:eastAsiaTheme="minorEastAsia" w:hAnsi="Arial" w:cs="Arial"/>
        </w:rPr>
        <w:t xml:space="preserve"> all trajectories as </w:t>
      </w:r>
      <w:r w:rsidR="00220F96">
        <w:rPr>
          <w:rFonts w:ascii="Arial" w:eastAsiaTheme="minorEastAsia" w:hAnsi="Arial" w:cs="Arial"/>
        </w:rPr>
        <w:t>healthy</w:t>
      </w:r>
      <w:r w:rsidR="00D06A1A" w:rsidRPr="00220F96">
        <w:rPr>
          <w:rFonts w:ascii="Arial" w:eastAsiaTheme="minorEastAsia" w:hAnsi="Arial" w:cs="Arial"/>
        </w:rPr>
        <w:t xml:space="preserve">). </w:t>
      </w:r>
      <w:r w:rsidR="008F204A">
        <w:rPr>
          <w:rFonts w:ascii="Arial" w:eastAsiaTheme="minorEastAsia" w:hAnsi="Arial" w:cs="Arial"/>
        </w:rPr>
        <w:t xml:space="preserve">Again, the set was split into a 90-10 training-testing set. </w:t>
      </w:r>
      <w:r w:rsidR="00D06A1A" w:rsidRPr="00220F96">
        <w:rPr>
          <w:rFonts w:ascii="Arial" w:eastAsiaTheme="minorEastAsia" w:hAnsi="Arial" w:cs="Arial"/>
        </w:rPr>
        <w:t xml:space="preserve">For each threshold, </w:t>
      </w:r>
      <w:r w:rsidR="00220F96">
        <w:rPr>
          <w:rFonts w:ascii="Arial" w:eastAsiaTheme="minorEastAsia" w:hAnsi="Arial" w:cs="Arial"/>
        </w:rPr>
        <w:t>we classified</w:t>
      </w:r>
      <w:r w:rsidR="00D06A1A" w:rsidRPr="00220F96">
        <w:rPr>
          <w:rFonts w:ascii="Arial" w:eastAsiaTheme="minorEastAsia" w:hAnsi="Arial" w:cs="Arial"/>
        </w:rPr>
        <w:t xml:space="preserve"> each patient in the training set using the last observed measurement in </w:t>
      </w:r>
      <w:r w:rsidR="00220F96">
        <w:rPr>
          <w:rFonts w:ascii="Arial" w:eastAsiaTheme="minorEastAsia" w:hAnsi="Arial" w:cs="Arial"/>
        </w:rPr>
        <w:t xml:space="preserve">the </w:t>
      </w:r>
      <w:r w:rsidR="00D06A1A" w:rsidRPr="00220F96">
        <w:rPr>
          <w:rFonts w:ascii="Arial" w:eastAsiaTheme="minorEastAsia" w:hAnsi="Arial" w:cs="Arial"/>
        </w:rPr>
        <w:t xml:space="preserve">patient’s </w:t>
      </w:r>
      <w:r w:rsidR="00220F96">
        <w:rPr>
          <w:rFonts w:ascii="Arial" w:eastAsiaTheme="minorEastAsia" w:hAnsi="Arial" w:cs="Arial"/>
        </w:rPr>
        <w:t>observation span. If the measurement was</w:t>
      </w:r>
      <w:r w:rsidR="00D06A1A" w:rsidRPr="00220F96">
        <w:rPr>
          <w:rFonts w:ascii="Arial" w:eastAsiaTheme="minorEastAsia" w:hAnsi="Arial" w:cs="Arial"/>
        </w:rPr>
        <w:t xml:space="preserve"> larger than the threshold, </w:t>
      </w:r>
      <w:r w:rsidR="00220F96">
        <w:rPr>
          <w:rFonts w:ascii="Arial" w:eastAsiaTheme="minorEastAsia" w:hAnsi="Arial" w:cs="Arial"/>
        </w:rPr>
        <w:t>we classified</w:t>
      </w:r>
      <w:r w:rsidR="00D06A1A" w:rsidRPr="00220F96">
        <w:rPr>
          <w:rFonts w:ascii="Arial" w:eastAsiaTheme="minorEastAsia" w:hAnsi="Arial" w:cs="Arial"/>
        </w:rPr>
        <w:t xml:space="preserve"> th</w:t>
      </w:r>
      <w:r w:rsidR="00220F96">
        <w:rPr>
          <w:rFonts w:ascii="Arial" w:eastAsiaTheme="minorEastAsia" w:hAnsi="Arial" w:cs="Arial"/>
        </w:rPr>
        <w:t>e patient as cancerous; if it was</w:t>
      </w:r>
      <w:r w:rsidR="00D06A1A" w:rsidRPr="00220F96">
        <w:rPr>
          <w:rFonts w:ascii="Arial" w:eastAsiaTheme="minorEastAsia" w:hAnsi="Arial" w:cs="Arial"/>
        </w:rPr>
        <w:t xml:space="preserve"> smaller, </w:t>
      </w:r>
      <w:r w:rsidR="00220F96">
        <w:rPr>
          <w:rFonts w:ascii="Arial" w:eastAsiaTheme="minorEastAsia" w:hAnsi="Arial" w:cs="Arial"/>
        </w:rPr>
        <w:t>we classified</w:t>
      </w:r>
      <w:r w:rsidR="00D06A1A" w:rsidRPr="00220F96">
        <w:rPr>
          <w:rFonts w:ascii="Arial" w:eastAsiaTheme="minorEastAsia" w:hAnsi="Arial" w:cs="Arial"/>
        </w:rPr>
        <w:t xml:space="preserve"> the</w:t>
      </w:r>
      <w:r w:rsidR="00220F96">
        <w:rPr>
          <w:rFonts w:ascii="Arial" w:eastAsiaTheme="minorEastAsia" w:hAnsi="Arial" w:cs="Arial"/>
        </w:rPr>
        <w:t xml:space="preserve"> patient</w:t>
      </w:r>
      <w:r w:rsidR="00D06A1A" w:rsidRPr="00220F96">
        <w:rPr>
          <w:rFonts w:ascii="Arial" w:eastAsiaTheme="minorEastAsia" w:hAnsi="Arial" w:cs="Arial"/>
        </w:rPr>
        <w:t xml:space="preserve"> as </w:t>
      </w:r>
      <w:r w:rsidR="00220F96">
        <w:rPr>
          <w:rFonts w:ascii="Arial" w:eastAsiaTheme="minorEastAsia" w:hAnsi="Arial" w:cs="Arial"/>
        </w:rPr>
        <w:t>healthy</w:t>
      </w:r>
      <w:r w:rsidR="00D06A1A" w:rsidRPr="00220F96">
        <w:rPr>
          <w:rFonts w:ascii="Arial" w:eastAsiaTheme="minorEastAsia" w:hAnsi="Arial" w:cs="Arial"/>
        </w:rPr>
        <w:t xml:space="preserve">. </w:t>
      </w:r>
      <w:r w:rsidR="00220F96">
        <w:rPr>
          <w:rFonts w:ascii="Arial" w:eastAsiaTheme="minorEastAsia" w:hAnsi="Arial" w:cs="Arial"/>
        </w:rPr>
        <w:t>We then calculated the F-score of the classification using this threshold.</w:t>
      </w:r>
      <w:r w:rsidR="00D06A1A" w:rsidRPr="00220F96">
        <w:rPr>
          <w:rFonts w:ascii="Arial" w:eastAsiaTheme="minorEastAsia" w:hAnsi="Arial" w:cs="Arial"/>
        </w:rPr>
        <w:t xml:space="preserve"> Once all thresholds </w:t>
      </w:r>
      <w:r w:rsidR="00220F96">
        <w:rPr>
          <w:rFonts w:ascii="Arial" w:eastAsiaTheme="minorEastAsia" w:hAnsi="Arial" w:cs="Arial"/>
        </w:rPr>
        <w:t>were</w:t>
      </w:r>
      <w:r w:rsidR="00D06A1A" w:rsidRPr="00220F96">
        <w:rPr>
          <w:rFonts w:ascii="Arial" w:eastAsiaTheme="minorEastAsia" w:hAnsi="Arial" w:cs="Arial"/>
        </w:rPr>
        <w:t xml:space="preserve"> tested, </w:t>
      </w:r>
      <w:r w:rsidR="00220F96">
        <w:rPr>
          <w:rFonts w:ascii="Arial" w:eastAsiaTheme="minorEastAsia" w:hAnsi="Arial" w:cs="Arial"/>
        </w:rPr>
        <w:t xml:space="preserve">we </w:t>
      </w:r>
      <w:r w:rsidR="00D06A1A" w:rsidRPr="00220F96">
        <w:rPr>
          <w:rFonts w:ascii="Arial" w:eastAsiaTheme="minorEastAsia" w:hAnsi="Arial" w:cs="Arial"/>
        </w:rPr>
        <w:t>select</w:t>
      </w:r>
      <w:r w:rsidR="008F204A">
        <w:rPr>
          <w:rFonts w:ascii="Arial" w:eastAsiaTheme="minorEastAsia" w:hAnsi="Arial" w:cs="Arial"/>
        </w:rPr>
        <w:t>ed</w:t>
      </w:r>
      <w:r w:rsidR="00D06A1A" w:rsidRPr="00220F96">
        <w:rPr>
          <w:rFonts w:ascii="Arial" w:eastAsiaTheme="minorEastAsia" w:hAnsi="Arial" w:cs="Arial"/>
        </w:rPr>
        <w:t xml:space="preserve"> the threshold that gave the largest F-score</w:t>
      </w:r>
      <w:r w:rsidR="008F204A">
        <w:rPr>
          <w:rFonts w:ascii="Arial" w:eastAsiaTheme="minorEastAsia" w:hAnsi="Arial" w:cs="Arial"/>
        </w:rPr>
        <w:t xml:space="preserve">, </w:t>
      </w:r>
      <w:r w:rsidR="00220F96">
        <w:rPr>
          <w:rFonts w:ascii="Arial" w:eastAsiaTheme="minorEastAsia" w:hAnsi="Arial" w:cs="Arial"/>
        </w:rPr>
        <w:t>used this “optimal”</w:t>
      </w:r>
      <w:r w:rsidR="00D06A1A" w:rsidRPr="00220F96">
        <w:rPr>
          <w:rFonts w:ascii="Arial" w:eastAsiaTheme="minorEastAsia" w:hAnsi="Arial" w:cs="Arial"/>
        </w:rPr>
        <w:t xml:space="preserve"> threshold to classify</w:t>
      </w:r>
      <w:r w:rsidR="00220F96">
        <w:rPr>
          <w:rFonts w:ascii="Arial" w:eastAsiaTheme="minorEastAsia" w:hAnsi="Arial" w:cs="Arial"/>
        </w:rPr>
        <w:t xml:space="preserve"> the patients</w:t>
      </w:r>
      <w:r w:rsidR="008F204A">
        <w:rPr>
          <w:rFonts w:ascii="Arial" w:eastAsiaTheme="minorEastAsia" w:hAnsi="Arial" w:cs="Arial"/>
        </w:rPr>
        <w:t xml:space="preserve"> in the testing set, </w:t>
      </w:r>
      <w:r w:rsidR="00220F96">
        <w:rPr>
          <w:rFonts w:ascii="Arial" w:eastAsiaTheme="minorEastAsia" w:hAnsi="Arial" w:cs="Arial"/>
        </w:rPr>
        <w:t>and c</w:t>
      </w:r>
      <w:r w:rsidR="00D06A1A" w:rsidRPr="00220F96">
        <w:rPr>
          <w:rFonts w:ascii="Arial" w:eastAsiaTheme="minorEastAsia" w:hAnsi="Arial" w:cs="Arial"/>
        </w:rPr>
        <w:t>alculate</w:t>
      </w:r>
      <w:r w:rsidR="00220F96">
        <w:rPr>
          <w:rFonts w:ascii="Arial" w:eastAsiaTheme="minorEastAsia" w:hAnsi="Arial" w:cs="Arial"/>
        </w:rPr>
        <w:t>d</w:t>
      </w:r>
      <w:r w:rsidR="00D06A1A" w:rsidRPr="00220F96">
        <w:rPr>
          <w:rFonts w:ascii="Arial" w:eastAsiaTheme="minorEastAsia" w:hAnsi="Arial" w:cs="Arial"/>
        </w:rPr>
        <w:t xml:space="preserve"> the sensitivity, specificity, and F-score of the classification</w:t>
      </w:r>
      <w:r w:rsidR="00220F96">
        <w:rPr>
          <w:rFonts w:ascii="Arial" w:eastAsiaTheme="minorEastAsia" w:hAnsi="Arial" w:cs="Arial"/>
        </w:rPr>
        <w:t xml:space="preserve"> on the testing patients</w:t>
      </w:r>
      <w:r w:rsidR="00D06A1A" w:rsidRPr="00220F96">
        <w:rPr>
          <w:rFonts w:ascii="Arial" w:eastAsiaTheme="minorEastAsia" w:hAnsi="Arial" w:cs="Arial"/>
        </w:rPr>
        <w:t xml:space="preserve">. </w:t>
      </w:r>
      <w:r w:rsidR="008F204A">
        <w:rPr>
          <w:rFonts w:ascii="Arial" w:eastAsiaTheme="minorEastAsia" w:hAnsi="Arial" w:cs="Arial"/>
        </w:rPr>
        <w:t>The threshold selection and classification process was repeated for 10 training-testing splits.</w:t>
      </w:r>
    </w:p>
    <w:p w14:paraId="7AF41C47" w14:textId="77777777" w:rsidR="008F204A" w:rsidRDefault="008F204A" w:rsidP="00D06A1A">
      <w:pPr>
        <w:rPr>
          <w:rFonts w:ascii="Arial" w:eastAsiaTheme="minorEastAsia" w:hAnsi="Arial" w:cs="Arial"/>
        </w:rPr>
      </w:pPr>
    </w:p>
    <w:p w14:paraId="01EDB8B2" w14:textId="3B4284DD" w:rsidR="008F204A" w:rsidRDefault="00FF2E4D" w:rsidP="00D06A1A">
      <w:pPr>
        <w:rPr>
          <w:rFonts w:ascii="Arial" w:eastAsiaTheme="minorEastAsia" w:hAnsi="Arial" w:cs="Arial"/>
        </w:rPr>
      </w:pPr>
      <w:r>
        <w:rPr>
          <w:rFonts w:ascii="Arial" w:eastAsiaTheme="minorEastAsia" w:hAnsi="Arial" w:cs="Arial"/>
        </w:rPr>
        <w:t xml:space="preserve">We applied the dynamic approach to the same set of simulated patients used in the </w:t>
      </w:r>
      <w:r>
        <w:rPr>
          <w:rFonts w:ascii="Arial" w:eastAsiaTheme="minorEastAsia" w:hAnsi="Arial" w:cs="Arial"/>
          <w:i/>
        </w:rPr>
        <w:t>k-</w:t>
      </w:r>
      <w:r>
        <w:rPr>
          <w:rFonts w:ascii="Arial" w:eastAsiaTheme="minorEastAsia" w:hAnsi="Arial" w:cs="Arial"/>
        </w:rPr>
        <w:t xml:space="preserve">NN dynamic approach. </w:t>
      </w:r>
      <w:r w:rsidR="008F204A" w:rsidRPr="00FF2E4D">
        <w:rPr>
          <w:rFonts w:ascii="Arial" w:eastAsiaTheme="minorEastAsia" w:hAnsi="Arial" w:cs="Arial"/>
        </w:rPr>
        <w:t>The</w:t>
      </w:r>
      <w:r>
        <w:rPr>
          <w:rFonts w:ascii="Arial" w:eastAsiaTheme="minorEastAsia" w:hAnsi="Arial" w:cs="Arial"/>
        </w:rPr>
        <w:t xml:space="preserve"> normalized set was </w:t>
      </w:r>
      <w:r w:rsidR="008F204A">
        <w:rPr>
          <w:rFonts w:ascii="Arial" w:eastAsiaTheme="minorEastAsia" w:hAnsi="Arial" w:cs="Arial"/>
        </w:rPr>
        <w:t xml:space="preserve">split into a testing and training set </w:t>
      </w:r>
      <w:r w:rsidR="00FF5597">
        <w:rPr>
          <w:rFonts w:ascii="Arial" w:eastAsiaTheme="minorEastAsia" w:hAnsi="Arial" w:cs="Arial"/>
        </w:rPr>
        <w:t xml:space="preserve">ten times, </w:t>
      </w:r>
      <w:r w:rsidR="008F204A">
        <w:rPr>
          <w:rFonts w:ascii="Arial" w:eastAsiaTheme="minorEastAsia" w:hAnsi="Arial" w:cs="Arial"/>
        </w:rPr>
        <w:t xml:space="preserve">as detailed above. </w:t>
      </w:r>
      <w:r w:rsidR="006D7ADA">
        <w:rPr>
          <w:rFonts w:ascii="Arial" w:eastAsiaTheme="minorEastAsia" w:hAnsi="Arial" w:cs="Arial"/>
        </w:rPr>
        <w:t xml:space="preserve">A </w:t>
      </w:r>
      <w:r w:rsidR="00FF5597">
        <w:rPr>
          <w:rFonts w:ascii="Arial" w:eastAsiaTheme="minorEastAsia" w:hAnsi="Arial" w:cs="Arial"/>
        </w:rPr>
        <w:t xml:space="preserve">large range </w:t>
      </w:r>
      <w:r w:rsidR="006D7ADA">
        <w:rPr>
          <w:rFonts w:ascii="Arial" w:eastAsiaTheme="minorEastAsia" w:hAnsi="Arial" w:cs="Arial"/>
        </w:rPr>
        <w:t xml:space="preserve">of threshold values was generated. For </w:t>
      </w:r>
      <w:r w:rsidR="00FF5597">
        <w:rPr>
          <w:rFonts w:ascii="Arial" w:eastAsiaTheme="minorEastAsia" w:hAnsi="Arial" w:cs="Arial"/>
        </w:rPr>
        <w:t>a given</w:t>
      </w:r>
      <w:r w:rsidR="006D7ADA">
        <w:rPr>
          <w:rFonts w:ascii="Arial" w:eastAsiaTheme="minorEastAsia" w:hAnsi="Arial" w:cs="Arial"/>
        </w:rPr>
        <w:t xml:space="preserve"> threshold value</w:t>
      </w:r>
      <w:r w:rsidR="00FF5597">
        <w:rPr>
          <w:rFonts w:ascii="Arial" w:eastAsiaTheme="minorEastAsia" w:hAnsi="Arial" w:cs="Arial"/>
        </w:rPr>
        <w:t xml:space="preserve">, </w:t>
      </w:r>
      <w:r w:rsidR="008F204A">
        <w:rPr>
          <w:rFonts w:ascii="Arial" w:eastAsiaTheme="minorEastAsia" w:hAnsi="Arial" w:cs="Arial"/>
        </w:rPr>
        <w:t xml:space="preserve">we </w:t>
      </w:r>
      <w:r w:rsidR="00FF5597">
        <w:rPr>
          <w:rFonts w:ascii="Arial" w:eastAsiaTheme="minorEastAsia" w:hAnsi="Arial" w:cs="Arial"/>
        </w:rPr>
        <w:t>examined</w:t>
      </w:r>
      <w:r w:rsidR="008F204A">
        <w:rPr>
          <w:rFonts w:ascii="Arial" w:eastAsiaTheme="minorEastAsia" w:hAnsi="Arial" w:cs="Arial"/>
        </w:rPr>
        <w:t xml:space="preserve"> </w:t>
      </w:r>
      <w:r w:rsidR="00FF5597">
        <w:rPr>
          <w:rFonts w:ascii="Arial" w:eastAsiaTheme="minorEastAsia" w:hAnsi="Arial" w:cs="Arial"/>
        </w:rPr>
        <w:t xml:space="preserve">the first biomarker measurement for each test patient; if the measurement crossed the threshold, we classified the patient as having cancer and noted the time that the threshold was crossed (time of cancer detection). If the </w:t>
      </w:r>
      <w:r w:rsidR="00FF5597">
        <w:rPr>
          <w:rFonts w:ascii="Arial" w:eastAsiaTheme="minorEastAsia" w:hAnsi="Arial" w:cs="Arial"/>
        </w:rPr>
        <w:lastRenderedPageBreak/>
        <w:t>measurement was below the threshold, we examined the patient’s next biomarker measurement. We continued to progress through the patient’s biomarker measurements until either the threshold value was crossed or until we reached the end of the 1000 days of observation, at which point the patient would be classified as healthy. For each threshold value, we calculated the average ti</w:t>
      </w:r>
      <w:r>
        <w:rPr>
          <w:rFonts w:ascii="Arial" w:eastAsiaTheme="minorEastAsia" w:hAnsi="Arial" w:cs="Arial"/>
        </w:rPr>
        <w:t xml:space="preserve">me </w:t>
      </w:r>
      <w:r w:rsidR="00FF5597">
        <w:rPr>
          <w:rFonts w:ascii="Arial" w:eastAsiaTheme="minorEastAsia" w:hAnsi="Arial" w:cs="Arial"/>
        </w:rPr>
        <w:t>the threshold was crossed, and the sensitivity and specif</w:t>
      </w:r>
      <w:r w:rsidR="001B40F6">
        <w:rPr>
          <w:rFonts w:ascii="Arial" w:eastAsiaTheme="minorEastAsia" w:hAnsi="Arial" w:cs="Arial"/>
        </w:rPr>
        <w:t>icity of classification (Fig 3.2</w:t>
      </w:r>
      <w:r w:rsidR="00FF5597">
        <w:rPr>
          <w:rFonts w:ascii="Arial" w:eastAsiaTheme="minorEastAsia" w:hAnsi="Arial" w:cs="Arial"/>
        </w:rPr>
        <w:t>).</w:t>
      </w:r>
    </w:p>
    <w:p w14:paraId="4DE8E696" w14:textId="77777777" w:rsidR="008F204A" w:rsidRPr="00220F96" w:rsidRDefault="008F204A" w:rsidP="00D06A1A">
      <w:pPr>
        <w:rPr>
          <w:rFonts w:ascii="Arial" w:eastAsiaTheme="minorEastAsia" w:hAnsi="Arial" w:cs="Arial"/>
        </w:rPr>
      </w:pPr>
    </w:p>
    <w:p w14:paraId="6C9A618E" w14:textId="77777777" w:rsidR="00D06A1A" w:rsidRPr="00D06A1A" w:rsidRDefault="00D06A1A" w:rsidP="00E91894">
      <w:pPr>
        <w:rPr>
          <w:rFonts w:ascii="Arial" w:eastAsiaTheme="minorEastAsia" w:hAnsi="Arial" w:cs="Arial"/>
        </w:rPr>
      </w:pPr>
    </w:p>
    <w:p w14:paraId="460820CB" w14:textId="77777777" w:rsidR="00E91894" w:rsidRDefault="00E91894" w:rsidP="00E91894">
      <w:pPr>
        <w:rPr>
          <w:rFonts w:ascii="Arial" w:eastAsiaTheme="minorEastAsia" w:hAnsi="Arial" w:cs="Arial"/>
        </w:rPr>
      </w:pPr>
    </w:p>
    <w:p w14:paraId="40DEF77E" w14:textId="77777777" w:rsidR="00E91894" w:rsidRDefault="00E91894" w:rsidP="00E91894">
      <w:pPr>
        <w:rPr>
          <w:rFonts w:ascii="Arial" w:eastAsiaTheme="minorEastAsia" w:hAnsi="Arial" w:cs="Arial"/>
        </w:rPr>
      </w:pPr>
    </w:p>
    <w:p w14:paraId="1AF40E4B" w14:textId="77777777" w:rsidR="00FF5597" w:rsidRDefault="00FF5597" w:rsidP="00E91894">
      <w:pPr>
        <w:rPr>
          <w:rFonts w:ascii="Arial" w:eastAsiaTheme="minorEastAsia" w:hAnsi="Arial" w:cs="Arial"/>
        </w:rPr>
      </w:pPr>
    </w:p>
    <w:p w14:paraId="1FD5254B" w14:textId="77777777" w:rsidR="00FF5597" w:rsidRDefault="00FF5597" w:rsidP="00E91894">
      <w:pPr>
        <w:rPr>
          <w:rFonts w:ascii="Arial" w:eastAsiaTheme="minorEastAsia" w:hAnsi="Arial" w:cs="Arial"/>
        </w:rPr>
      </w:pPr>
    </w:p>
    <w:p w14:paraId="4F04841D" w14:textId="77777777" w:rsidR="00FF5597" w:rsidRDefault="00FF5597" w:rsidP="00E91894">
      <w:pPr>
        <w:rPr>
          <w:rFonts w:ascii="Arial" w:eastAsiaTheme="minorEastAsia" w:hAnsi="Arial" w:cs="Arial"/>
        </w:rPr>
      </w:pPr>
    </w:p>
    <w:p w14:paraId="7B4D2C84" w14:textId="77777777" w:rsidR="00FF5597" w:rsidRDefault="00FF5597" w:rsidP="00E91894">
      <w:pPr>
        <w:rPr>
          <w:rFonts w:ascii="Arial" w:eastAsiaTheme="minorEastAsia" w:hAnsi="Arial" w:cs="Arial"/>
        </w:rPr>
      </w:pPr>
    </w:p>
    <w:p w14:paraId="5AB1B7F1" w14:textId="77777777" w:rsidR="00FF5597" w:rsidRDefault="00FF5597" w:rsidP="00E91894">
      <w:pPr>
        <w:rPr>
          <w:rFonts w:ascii="Arial" w:eastAsiaTheme="minorEastAsia" w:hAnsi="Arial" w:cs="Arial"/>
        </w:rPr>
      </w:pPr>
    </w:p>
    <w:p w14:paraId="6EEA7948" w14:textId="77777777" w:rsidR="00FF5597" w:rsidRDefault="00FF5597" w:rsidP="00E91894">
      <w:pPr>
        <w:rPr>
          <w:rFonts w:ascii="Arial" w:eastAsiaTheme="minorEastAsia" w:hAnsi="Arial" w:cs="Arial"/>
        </w:rPr>
      </w:pPr>
    </w:p>
    <w:p w14:paraId="298C84CE" w14:textId="654501F2" w:rsidR="00E91894" w:rsidRPr="00E91894" w:rsidRDefault="00E91894" w:rsidP="00244BEF">
      <w:pPr>
        <w:rPr>
          <w:rFonts w:ascii="Arial" w:eastAsiaTheme="minorEastAsia" w:hAnsi="Arial" w:cs="Arial"/>
        </w:rPr>
      </w:pPr>
    </w:p>
    <w:p w14:paraId="4D44B756" w14:textId="77777777" w:rsidR="007A50E3" w:rsidRDefault="007A50E3" w:rsidP="00244BEF">
      <w:pPr>
        <w:rPr>
          <w:rFonts w:asciiTheme="majorEastAsia" w:eastAsiaTheme="minorEastAsia" w:hAnsiTheme="majorEastAsia" w:cstheme="majorEastAsia"/>
          <w:b/>
        </w:rPr>
      </w:pPr>
    </w:p>
    <w:p w14:paraId="4FD6DB89" w14:textId="77777777" w:rsidR="008309FD" w:rsidRDefault="008309FD" w:rsidP="00EE2B45">
      <w:pPr>
        <w:rPr>
          <w:rFonts w:asciiTheme="majorEastAsia" w:eastAsiaTheme="minorEastAsia" w:hAnsiTheme="majorEastAsia" w:cstheme="majorEastAsia"/>
          <w:b/>
        </w:rPr>
      </w:pPr>
    </w:p>
    <w:p w14:paraId="2290A3BA" w14:textId="77777777" w:rsidR="00D06A1A" w:rsidRDefault="00D06A1A" w:rsidP="00EE2B45">
      <w:pPr>
        <w:rPr>
          <w:rFonts w:asciiTheme="majorEastAsia" w:eastAsiaTheme="minorEastAsia" w:hAnsiTheme="majorEastAsia" w:cstheme="majorEastAsia"/>
          <w:b/>
        </w:rPr>
      </w:pPr>
    </w:p>
    <w:p w14:paraId="21E5D49E" w14:textId="77777777" w:rsidR="00D06A1A" w:rsidRDefault="00D06A1A" w:rsidP="00EE2B45">
      <w:pPr>
        <w:rPr>
          <w:rFonts w:asciiTheme="majorEastAsia" w:eastAsiaTheme="minorEastAsia" w:hAnsiTheme="majorEastAsia" w:cstheme="majorEastAsia"/>
          <w:b/>
        </w:rPr>
      </w:pPr>
    </w:p>
    <w:p w14:paraId="091A64CE" w14:textId="77777777" w:rsidR="00D06A1A" w:rsidRDefault="00D06A1A" w:rsidP="00EE2B45">
      <w:pPr>
        <w:rPr>
          <w:rFonts w:asciiTheme="majorEastAsia" w:eastAsiaTheme="minorEastAsia" w:hAnsiTheme="majorEastAsia" w:cstheme="majorEastAsia"/>
          <w:b/>
        </w:rPr>
      </w:pPr>
    </w:p>
    <w:p w14:paraId="5499D72D" w14:textId="77777777" w:rsidR="00D06A1A" w:rsidRDefault="00D06A1A" w:rsidP="00EE2B45">
      <w:pPr>
        <w:rPr>
          <w:rFonts w:asciiTheme="majorEastAsia" w:eastAsiaTheme="minorEastAsia" w:hAnsiTheme="majorEastAsia" w:cstheme="majorEastAsia"/>
          <w:b/>
        </w:rPr>
      </w:pPr>
    </w:p>
    <w:p w14:paraId="2CE0B6DC" w14:textId="77777777" w:rsidR="00D06A1A" w:rsidRDefault="00D06A1A" w:rsidP="00EE2B45">
      <w:pPr>
        <w:rPr>
          <w:rFonts w:asciiTheme="majorEastAsia" w:eastAsiaTheme="minorEastAsia" w:hAnsiTheme="majorEastAsia" w:cstheme="majorEastAsia"/>
          <w:b/>
        </w:rPr>
      </w:pPr>
    </w:p>
    <w:p w14:paraId="43D3E3C6" w14:textId="77777777" w:rsidR="00D06A1A" w:rsidRDefault="00D06A1A" w:rsidP="00EE2B45">
      <w:pPr>
        <w:rPr>
          <w:rFonts w:asciiTheme="majorEastAsia" w:eastAsiaTheme="minorEastAsia" w:hAnsiTheme="majorEastAsia" w:cstheme="majorEastAsia"/>
          <w:b/>
        </w:rPr>
      </w:pPr>
    </w:p>
    <w:p w14:paraId="32D5F234" w14:textId="77777777" w:rsidR="00D06A1A" w:rsidRDefault="00D06A1A" w:rsidP="00EE2B45">
      <w:pPr>
        <w:rPr>
          <w:rFonts w:asciiTheme="majorEastAsia" w:eastAsiaTheme="minorEastAsia" w:hAnsiTheme="majorEastAsia" w:cstheme="majorEastAsia"/>
          <w:b/>
        </w:rPr>
      </w:pPr>
    </w:p>
    <w:p w14:paraId="54B99579" w14:textId="77777777" w:rsidR="00D06A1A" w:rsidRDefault="00D06A1A" w:rsidP="00EE2B45">
      <w:pPr>
        <w:rPr>
          <w:rFonts w:asciiTheme="majorEastAsia" w:eastAsiaTheme="minorEastAsia" w:hAnsiTheme="majorEastAsia" w:cstheme="majorEastAsia"/>
          <w:b/>
        </w:rPr>
      </w:pPr>
    </w:p>
    <w:p w14:paraId="6EA821F7" w14:textId="77777777" w:rsidR="00D06A1A" w:rsidRDefault="00D06A1A" w:rsidP="00EE2B45">
      <w:pPr>
        <w:rPr>
          <w:rFonts w:asciiTheme="majorEastAsia" w:eastAsiaTheme="minorEastAsia" w:hAnsiTheme="majorEastAsia" w:cstheme="majorEastAsia"/>
          <w:b/>
        </w:rPr>
      </w:pPr>
    </w:p>
    <w:p w14:paraId="432BE6DC" w14:textId="77777777" w:rsidR="00D06A1A" w:rsidRDefault="00D06A1A" w:rsidP="00EE2B45">
      <w:pPr>
        <w:rPr>
          <w:rFonts w:asciiTheme="majorEastAsia" w:eastAsiaTheme="minorEastAsia" w:hAnsiTheme="majorEastAsia" w:cstheme="majorEastAsia"/>
          <w:b/>
        </w:rPr>
      </w:pPr>
    </w:p>
    <w:p w14:paraId="06444F95" w14:textId="77777777" w:rsidR="00D06A1A" w:rsidRDefault="00D06A1A" w:rsidP="00EE2B45">
      <w:pPr>
        <w:rPr>
          <w:rFonts w:asciiTheme="majorEastAsia" w:eastAsiaTheme="minorEastAsia" w:hAnsiTheme="majorEastAsia" w:cstheme="majorEastAsia"/>
          <w:b/>
        </w:rPr>
      </w:pPr>
    </w:p>
    <w:p w14:paraId="05ADA973" w14:textId="77777777" w:rsidR="00D06A1A" w:rsidRDefault="00D06A1A" w:rsidP="00EE2B45">
      <w:pPr>
        <w:rPr>
          <w:rFonts w:asciiTheme="majorEastAsia" w:eastAsiaTheme="minorEastAsia" w:hAnsiTheme="majorEastAsia" w:cstheme="majorEastAsia"/>
          <w:b/>
        </w:rPr>
      </w:pPr>
    </w:p>
    <w:p w14:paraId="724A5B98" w14:textId="77777777" w:rsidR="00D06A1A" w:rsidRDefault="00D06A1A" w:rsidP="00EE2B45">
      <w:pPr>
        <w:rPr>
          <w:rFonts w:asciiTheme="majorEastAsia" w:eastAsiaTheme="minorEastAsia" w:hAnsiTheme="majorEastAsia" w:cstheme="majorEastAsia"/>
          <w:b/>
        </w:rPr>
      </w:pPr>
    </w:p>
    <w:p w14:paraId="29A8C69D" w14:textId="77777777" w:rsidR="00D06A1A" w:rsidRDefault="00D06A1A" w:rsidP="00EE2B45">
      <w:pPr>
        <w:rPr>
          <w:rFonts w:asciiTheme="majorEastAsia" w:eastAsiaTheme="minorEastAsia" w:hAnsiTheme="majorEastAsia" w:cstheme="majorEastAsia"/>
          <w:b/>
        </w:rPr>
      </w:pPr>
    </w:p>
    <w:p w14:paraId="4AD83A32" w14:textId="77777777" w:rsidR="00D06A1A" w:rsidRDefault="00D06A1A" w:rsidP="00EE2B45">
      <w:pPr>
        <w:rPr>
          <w:rFonts w:asciiTheme="majorEastAsia" w:eastAsiaTheme="minorEastAsia" w:hAnsiTheme="majorEastAsia" w:cstheme="majorEastAsia"/>
          <w:b/>
        </w:rPr>
      </w:pPr>
    </w:p>
    <w:p w14:paraId="10E90C91" w14:textId="77777777" w:rsidR="00C10568" w:rsidRDefault="00C10568" w:rsidP="00EE2B45">
      <w:pPr>
        <w:rPr>
          <w:rFonts w:asciiTheme="majorEastAsia" w:eastAsiaTheme="minorEastAsia" w:hAnsiTheme="majorEastAsia" w:cstheme="majorEastAsia"/>
          <w:b/>
        </w:rPr>
      </w:pPr>
    </w:p>
    <w:p w14:paraId="61964F38" w14:textId="77777777" w:rsidR="00B81A47" w:rsidRDefault="00B81A47" w:rsidP="00EE2B45">
      <w:pPr>
        <w:rPr>
          <w:rFonts w:asciiTheme="majorEastAsia" w:eastAsiaTheme="minorEastAsia" w:hAnsiTheme="majorEastAsia" w:cstheme="majorEastAsia"/>
          <w:b/>
        </w:rPr>
      </w:pPr>
    </w:p>
    <w:p w14:paraId="14C52F35" w14:textId="77777777" w:rsidR="00B81A47" w:rsidRDefault="00B81A47" w:rsidP="00EE2B45">
      <w:pPr>
        <w:rPr>
          <w:rFonts w:asciiTheme="majorEastAsia" w:eastAsiaTheme="minorEastAsia" w:hAnsiTheme="majorEastAsia" w:cstheme="majorEastAsia"/>
          <w:b/>
        </w:rPr>
      </w:pPr>
    </w:p>
    <w:p w14:paraId="6BB0B0D5" w14:textId="77777777" w:rsidR="00B81A47" w:rsidRDefault="00B81A47" w:rsidP="00EE2B45">
      <w:pPr>
        <w:rPr>
          <w:rFonts w:asciiTheme="majorEastAsia" w:eastAsiaTheme="minorEastAsia" w:hAnsiTheme="majorEastAsia" w:cstheme="majorEastAsia"/>
          <w:b/>
        </w:rPr>
      </w:pPr>
    </w:p>
    <w:p w14:paraId="747CDE80" w14:textId="77777777" w:rsidR="00B81A47" w:rsidRDefault="00B81A47" w:rsidP="00EE2B45">
      <w:pPr>
        <w:rPr>
          <w:rFonts w:asciiTheme="majorEastAsia" w:eastAsiaTheme="minorEastAsia" w:hAnsiTheme="majorEastAsia" w:cstheme="majorEastAsia"/>
          <w:b/>
        </w:rPr>
      </w:pPr>
    </w:p>
    <w:p w14:paraId="7570CFE7" w14:textId="77777777" w:rsidR="00B81A47" w:rsidRDefault="00B81A47" w:rsidP="00EE2B45">
      <w:pPr>
        <w:rPr>
          <w:rFonts w:asciiTheme="majorEastAsia" w:eastAsiaTheme="minorEastAsia" w:hAnsiTheme="majorEastAsia" w:cstheme="majorEastAsia"/>
          <w:b/>
        </w:rPr>
      </w:pPr>
    </w:p>
    <w:p w14:paraId="03E4D76B" w14:textId="77777777" w:rsidR="00B81A47" w:rsidRDefault="00B81A47" w:rsidP="00EE2B45">
      <w:pPr>
        <w:rPr>
          <w:rFonts w:asciiTheme="majorEastAsia" w:eastAsiaTheme="minorEastAsia" w:hAnsiTheme="majorEastAsia" w:cstheme="majorEastAsia"/>
          <w:b/>
        </w:rPr>
      </w:pPr>
    </w:p>
    <w:p w14:paraId="7D28D924" w14:textId="77777777" w:rsidR="00B81A47" w:rsidRDefault="00B81A47" w:rsidP="00EE2B45">
      <w:pPr>
        <w:rPr>
          <w:rFonts w:asciiTheme="majorEastAsia" w:eastAsiaTheme="minorEastAsia" w:hAnsiTheme="majorEastAsia" w:cstheme="majorEastAsia"/>
          <w:b/>
        </w:rPr>
      </w:pPr>
    </w:p>
    <w:p w14:paraId="231F3FE7" w14:textId="77777777" w:rsidR="00B81A47" w:rsidRDefault="00B81A47" w:rsidP="00EE2B45">
      <w:pPr>
        <w:rPr>
          <w:rFonts w:asciiTheme="majorEastAsia" w:eastAsiaTheme="minorEastAsia" w:hAnsiTheme="majorEastAsia" w:cstheme="majorEastAsia"/>
          <w:b/>
        </w:rPr>
      </w:pPr>
    </w:p>
    <w:p w14:paraId="00E34448" w14:textId="77777777" w:rsidR="00B81A47" w:rsidRDefault="00B81A47" w:rsidP="00EE2B45">
      <w:pPr>
        <w:rPr>
          <w:rFonts w:asciiTheme="majorEastAsia" w:eastAsiaTheme="minorEastAsia" w:hAnsiTheme="majorEastAsia" w:cstheme="majorEastAsia"/>
          <w:b/>
        </w:rPr>
      </w:pPr>
    </w:p>
    <w:p w14:paraId="29BF3CF3" w14:textId="77777777" w:rsidR="00B81A47" w:rsidRDefault="00B81A47" w:rsidP="00EE2B45">
      <w:pPr>
        <w:rPr>
          <w:rFonts w:asciiTheme="majorEastAsia" w:eastAsiaTheme="minorEastAsia" w:hAnsiTheme="majorEastAsia" w:cstheme="majorEastAsia"/>
          <w:b/>
        </w:rPr>
      </w:pPr>
    </w:p>
    <w:p w14:paraId="2891F200" w14:textId="77777777" w:rsidR="00B81A47" w:rsidRDefault="00B81A47" w:rsidP="00EE2B45">
      <w:pPr>
        <w:rPr>
          <w:rFonts w:asciiTheme="majorEastAsia" w:eastAsiaTheme="minorEastAsia" w:hAnsiTheme="majorEastAsia" w:cstheme="majorEastAsia"/>
          <w:b/>
        </w:rPr>
      </w:pPr>
    </w:p>
    <w:p w14:paraId="01FDA011" w14:textId="46AB7205" w:rsidR="00B81A47" w:rsidRDefault="00B81A47" w:rsidP="00EE2B45">
      <w:pPr>
        <w:rPr>
          <w:rFonts w:asciiTheme="majorEastAsia" w:eastAsiaTheme="minorEastAsia" w:hAnsiTheme="majorEastAsia" w:cstheme="majorEastAsia"/>
          <w:b/>
        </w:rPr>
      </w:pPr>
    </w:p>
    <w:p w14:paraId="79F24E87" w14:textId="19347702" w:rsidR="00B81A47" w:rsidRDefault="00B81A47" w:rsidP="00EE2B45">
      <w:pPr>
        <w:rPr>
          <w:rFonts w:asciiTheme="majorEastAsia" w:eastAsiaTheme="minorEastAsia" w:hAnsiTheme="majorEastAsia" w:cstheme="majorEastAsia"/>
          <w:b/>
        </w:rPr>
      </w:pPr>
    </w:p>
    <w:p w14:paraId="5FBB88E4" w14:textId="77777777" w:rsidR="00B81A47" w:rsidRDefault="00B81A47" w:rsidP="00EE2B45">
      <w:pPr>
        <w:rPr>
          <w:rFonts w:asciiTheme="majorEastAsia" w:eastAsiaTheme="minorEastAsia" w:hAnsiTheme="majorEastAsia" w:cstheme="majorEastAsia"/>
          <w:b/>
        </w:rPr>
      </w:pPr>
    </w:p>
    <w:p w14:paraId="1C34675D" w14:textId="77777777" w:rsidR="00E91894" w:rsidRDefault="00E91894" w:rsidP="00D535F2">
      <w:pPr>
        <w:rPr>
          <w:rFonts w:asciiTheme="majorEastAsia" w:eastAsiaTheme="minorEastAsia" w:hAnsiTheme="majorEastAsia" w:cstheme="majorEastAsia"/>
          <w:b/>
        </w:rPr>
      </w:pPr>
    </w:p>
    <w:p w14:paraId="0CBEA9BB" w14:textId="6B5B4968" w:rsidR="002E05EB" w:rsidRPr="00FF5597" w:rsidRDefault="00336BE7" w:rsidP="00EE2B45">
      <w:pPr>
        <w:rPr>
          <w:rFonts w:ascii="Arial" w:eastAsiaTheme="minorEastAsia" w:hAnsi="Arial" w:cs="Arial"/>
        </w:rPr>
      </w:pPr>
      <w:r w:rsidRPr="00FF5597">
        <w:rPr>
          <w:rFonts w:ascii="Arial" w:eastAsiaTheme="minorEastAsia" w:hAnsi="Arial" w:cs="Arial"/>
          <w:b/>
        </w:rPr>
        <w:t xml:space="preserve">Figure 1.1 </w:t>
      </w:r>
      <w:r w:rsidR="00C10568" w:rsidRPr="00FF5597">
        <w:rPr>
          <w:rFonts w:ascii="Arial" w:eastAsiaTheme="minorEastAsia" w:hAnsi="Arial" w:cs="Arial"/>
          <w:b/>
        </w:rPr>
        <w:t>Biomarker Measurement Simulation</w:t>
      </w:r>
      <w:r w:rsidR="002E05EB" w:rsidRPr="00FF5597">
        <w:rPr>
          <w:rFonts w:ascii="Arial" w:eastAsiaTheme="minorEastAsia" w:hAnsi="Arial" w:cs="Arial"/>
          <w:b/>
        </w:rPr>
        <w:t xml:space="preserve"> Summary</w:t>
      </w:r>
      <w:r w:rsidR="00C10568" w:rsidRPr="00FF5597">
        <w:rPr>
          <w:rFonts w:ascii="Arial" w:eastAsiaTheme="minorEastAsia" w:hAnsi="Arial" w:cs="Arial"/>
          <w:b/>
        </w:rPr>
        <w:t xml:space="preserve"> </w:t>
      </w:r>
    </w:p>
    <w:p w14:paraId="03645470" w14:textId="03E9FFB5" w:rsidR="00C10568" w:rsidRPr="00FF5597" w:rsidRDefault="00C10568" w:rsidP="00EE2B45">
      <w:pPr>
        <w:rPr>
          <w:rFonts w:ascii="Arial" w:eastAsiaTheme="minorEastAsia" w:hAnsi="Arial" w:cs="Arial"/>
        </w:rPr>
      </w:pPr>
      <w:r w:rsidRPr="00FF5597">
        <w:rPr>
          <w:rFonts w:ascii="Arial" w:eastAsiaTheme="minorEastAsia" w:hAnsi="Arial" w:cs="Arial"/>
        </w:rPr>
        <w:t xml:space="preserve">The plots depict </w:t>
      </w:r>
      <w:r w:rsidR="00C3740F" w:rsidRPr="00FF5597">
        <w:rPr>
          <w:rFonts w:ascii="Arial" w:eastAsiaTheme="minorEastAsia" w:hAnsi="Arial" w:cs="Arial"/>
        </w:rPr>
        <w:t>one example of an</w:t>
      </w:r>
      <w:r w:rsidRPr="00FF5597">
        <w:rPr>
          <w:rFonts w:ascii="Arial" w:eastAsiaTheme="minorEastAsia" w:hAnsi="Arial" w:cs="Arial"/>
        </w:rPr>
        <w:t xml:space="preserve"> </w:t>
      </w:r>
      <w:r w:rsidR="00C3740F" w:rsidRPr="00FF5597">
        <w:rPr>
          <w:rFonts w:ascii="Arial" w:eastAsiaTheme="minorEastAsia" w:hAnsi="Arial" w:cs="Arial"/>
        </w:rPr>
        <w:t>aggressive trajectory (blue) and one example of a non-aggressive trajectory (orange)</w:t>
      </w:r>
    </w:p>
    <w:p w14:paraId="26C6920B" w14:textId="44AB0BA5" w:rsidR="00C10568" w:rsidRPr="00FF5597" w:rsidRDefault="00C046A2" w:rsidP="00EE2B45">
      <w:pPr>
        <w:rPr>
          <w:rFonts w:ascii="Arial" w:eastAsiaTheme="minorEastAsia" w:hAnsi="Arial" w:cs="Arial"/>
        </w:rPr>
      </w:pPr>
      <w:r w:rsidRPr="00FF5597">
        <w:rPr>
          <w:rFonts w:ascii="Arial" w:eastAsiaTheme="minorEastAsia" w:hAnsi="Arial" w:cs="Arial"/>
          <w:b/>
          <w:noProof/>
        </w:rPr>
        <w:drawing>
          <wp:anchor distT="0" distB="0" distL="114300" distR="114300" simplePos="0" relativeHeight="251702272" behindDoc="0" locked="0" layoutInCell="1" allowOverlap="1" wp14:anchorId="6D8DBCF1" wp14:editId="25BC1150">
            <wp:simplePos x="0" y="0"/>
            <wp:positionH relativeFrom="column">
              <wp:posOffset>3811905</wp:posOffset>
            </wp:positionH>
            <wp:positionV relativeFrom="page">
              <wp:posOffset>1947545</wp:posOffset>
            </wp:positionV>
            <wp:extent cx="2635885" cy="1569085"/>
            <wp:effectExtent l="0" t="0" r="5715" b="5715"/>
            <wp:wrapNone/>
            <wp:docPr id="46" name="Picture 46" descr="../../Desktop/Screen%20Shot%202018-07-18%20at%2010.43.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Screen%20Shot%202018-07-18%20at%2010.43.55%20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5885" cy="1569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92697" w14:textId="77777777" w:rsidR="00FF5597" w:rsidRDefault="00472674" w:rsidP="00EE2B45">
      <w:pPr>
        <w:rPr>
          <w:rFonts w:ascii="Arial" w:eastAsiaTheme="minorEastAsia" w:hAnsi="Arial" w:cs="Arial"/>
        </w:rPr>
      </w:pPr>
      <w:r w:rsidRPr="00FF5597">
        <w:rPr>
          <w:rFonts w:ascii="Arial" w:eastAsiaTheme="minorEastAsia" w:hAnsi="Arial" w:cs="Arial"/>
        </w:rPr>
        <w:t>1.</w:t>
      </w:r>
      <w:r w:rsidR="003B2579" w:rsidRPr="00FF5597">
        <w:rPr>
          <w:rFonts w:ascii="Arial" w:eastAsiaTheme="minorEastAsia" w:hAnsi="Arial" w:cs="Arial"/>
        </w:rPr>
        <w:t xml:space="preserve"> </w:t>
      </w:r>
      <w:r w:rsidR="00C92057" w:rsidRPr="00FF5597">
        <w:rPr>
          <w:rFonts w:ascii="Arial" w:eastAsiaTheme="minorEastAsia" w:hAnsi="Arial" w:cs="Arial"/>
        </w:rPr>
        <w:t xml:space="preserve">Generate </w:t>
      </w:r>
      <w:r w:rsidR="00C10568" w:rsidRPr="00FF5597">
        <w:rPr>
          <w:rFonts w:ascii="Arial" w:eastAsiaTheme="minorEastAsia" w:hAnsi="Arial" w:cs="Arial"/>
        </w:rPr>
        <w:t>a</w:t>
      </w:r>
      <w:r w:rsidR="00391088" w:rsidRPr="00FF5597">
        <w:rPr>
          <w:rFonts w:ascii="Arial" w:eastAsiaTheme="minorEastAsia" w:hAnsi="Arial" w:cs="Arial"/>
        </w:rPr>
        <w:t xml:space="preserve"> </w:t>
      </w:r>
      <w:r w:rsidR="00C3740F" w:rsidRPr="00FF5597">
        <w:rPr>
          <w:rFonts w:ascii="Arial" w:eastAsiaTheme="minorEastAsia" w:hAnsi="Arial" w:cs="Arial"/>
        </w:rPr>
        <w:t>sequence of</w:t>
      </w:r>
      <w:r w:rsidR="00C10568" w:rsidRPr="00FF5597">
        <w:rPr>
          <w:rFonts w:ascii="Arial" w:eastAsiaTheme="minorEastAsia" w:hAnsi="Arial" w:cs="Arial"/>
        </w:rPr>
        <w:t xml:space="preserve"> </w:t>
      </w:r>
      <w:r w:rsidR="00C3740F" w:rsidRPr="00FF5597">
        <w:rPr>
          <w:rFonts w:ascii="Arial" w:eastAsiaTheme="minorEastAsia" w:hAnsi="Arial" w:cs="Arial"/>
        </w:rPr>
        <w:t>1000 noise-free (true value)</w:t>
      </w:r>
      <w:r w:rsidR="00C10568" w:rsidRPr="00FF5597">
        <w:rPr>
          <w:rFonts w:ascii="Arial" w:eastAsiaTheme="minorEastAsia" w:hAnsi="Arial" w:cs="Arial"/>
        </w:rPr>
        <w:t xml:space="preserve"> </w:t>
      </w:r>
    </w:p>
    <w:p w14:paraId="583D28F5" w14:textId="6DBA5102" w:rsidR="00EE2B45" w:rsidRPr="00FF5597" w:rsidRDefault="00C10568" w:rsidP="00EE2B45">
      <w:pPr>
        <w:rPr>
          <w:rFonts w:ascii="Arial" w:eastAsiaTheme="minorEastAsia" w:hAnsi="Arial" w:cs="Arial"/>
        </w:rPr>
      </w:pPr>
      <w:r w:rsidRPr="00FF5597">
        <w:rPr>
          <w:rFonts w:ascii="Arial" w:eastAsiaTheme="minorEastAsia" w:hAnsi="Arial" w:cs="Arial"/>
        </w:rPr>
        <w:t>biomarker measurements</w:t>
      </w:r>
    </w:p>
    <w:p w14:paraId="3D5930BF" w14:textId="0378B4A1" w:rsidR="00EE2B45" w:rsidRPr="00FF5597" w:rsidRDefault="00EE2B45" w:rsidP="00EE2B45">
      <w:pPr>
        <w:rPr>
          <w:rFonts w:ascii="Arial" w:eastAsiaTheme="minorEastAsia" w:hAnsi="Arial" w:cs="Arial"/>
          <w:b/>
        </w:rPr>
      </w:pPr>
    </w:p>
    <w:p w14:paraId="21AFDEE3" w14:textId="0B210D8A" w:rsidR="00EE2B45" w:rsidRPr="00FF5597" w:rsidRDefault="00EE2B45" w:rsidP="00EE2B45">
      <w:pPr>
        <w:rPr>
          <w:rFonts w:ascii="Arial" w:eastAsiaTheme="minorEastAsia" w:hAnsi="Arial" w:cs="Arial"/>
          <w:b/>
        </w:rPr>
      </w:pPr>
    </w:p>
    <w:p w14:paraId="73067996" w14:textId="736B9FB1" w:rsidR="00EE2B45" w:rsidRPr="00FF5597" w:rsidRDefault="00EE2B45" w:rsidP="00EE2B45">
      <w:pPr>
        <w:rPr>
          <w:rFonts w:ascii="Arial" w:eastAsiaTheme="minorEastAsia" w:hAnsi="Arial" w:cs="Arial"/>
          <w:b/>
        </w:rPr>
      </w:pPr>
    </w:p>
    <w:p w14:paraId="5A736880" w14:textId="313B187C" w:rsidR="00EE2B45" w:rsidRPr="00FF5597" w:rsidRDefault="00EE2B45" w:rsidP="00EE2B45">
      <w:pPr>
        <w:rPr>
          <w:rFonts w:ascii="Arial" w:eastAsiaTheme="minorEastAsia" w:hAnsi="Arial" w:cs="Arial"/>
          <w:b/>
        </w:rPr>
      </w:pPr>
    </w:p>
    <w:p w14:paraId="187CDDD4" w14:textId="6A8FC8E2" w:rsidR="00EE2B45" w:rsidRPr="00FF5597" w:rsidRDefault="00EE2B45" w:rsidP="00EE2B45">
      <w:pPr>
        <w:rPr>
          <w:rFonts w:ascii="Arial" w:eastAsiaTheme="minorEastAsia" w:hAnsi="Arial" w:cs="Arial"/>
          <w:b/>
        </w:rPr>
      </w:pPr>
    </w:p>
    <w:p w14:paraId="0956D401" w14:textId="5C253E62" w:rsidR="00EE2B45" w:rsidRPr="00FF5597" w:rsidRDefault="00EE2B45" w:rsidP="00EE2B45">
      <w:pPr>
        <w:rPr>
          <w:rFonts w:ascii="Arial" w:eastAsiaTheme="minorEastAsia" w:hAnsi="Arial" w:cs="Arial"/>
          <w:b/>
        </w:rPr>
      </w:pPr>
    </w:p>
    <w:p w14:paraId="630FD080" w14:textId="19675E7F" w:rsidR="00EE2B45" w:rsidRPr="00FF5597" w:rsidRDefault="00C046A2" w:rsidP="00EE2B45">
      <w:pPr>
        <w:rPr>
          <w:rFonts w:ascii="Arial" w:eastAsiaTheme="minorEastAsia" w:hAnsi="Arial" w:cs="Arial"/>
          <w:b/>
        </w:rPr>
      </w:pPr>
      <w:r w:rsidRPr="00FF5597">
        <w:rPr>
          <w:rFonts w:ascii="Arial" w:eastAsiaTheme="minorEastAsia" w:hAnsi="Arial" w:cs="Arial"/>
          <w:b/>
          <w:noProof/>
        </w:rPr>
        <mc:AlternateContent>
          <mc:Choice Requires="wps">
            <w:drawing>
              <wp:anchor distT="0" distB="0" distL="114300" distR="114300" simplePos="0" relativeHeight="251706368" behindDoc="0" locked="0" layoutInCell="1" allowOverlap="1" wp14:anchorId="5498A9A0" wp14:editId="4B046888">
                <wp:simplePos x="0" y="0"/>
                <wp:positionH relativeFrom="column">
                  <wp:posOffset>5071110</wp:posOffset>
                </wp:positionH>
                <wp:positionV relativeFrom="page">
                  <wp:posOffset>3488055</wp:posOffset>
                </wp:positionV>
                <wp:extent cx="0" cy="283210"/>
                <wp:effectExtent l="50800" t="0" r="76200" b="72390"/>
                <wp:wrapNone/>
                <wp:docPr id="50" name="Straight Arrow Connector 50"/>
                <wp:cNvGraphicFramePr/>
                <a:graphic xmlns:a="http://schemas.openxmlformats.org/drawingml/2006/main">
                  <a:graphicData uri="http://schemas.microsoft.com/office/word/2010/wordprocessingShape">
                    <wps:wsp>
                      <wps:cNvCnPr/>
                      <wps:spPr>
                        <a:xfrm>
                          <a:off x="0" y="0"/>
                          <a:ext cx="0" cy="283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type w14:anchorId="63E472AC" id="_x0000_t32" coordsize="21600,21600" o:spt="32" o:oned="t" path="m0,0l21600,21600e" filled="f">
                <v:path arrowok="t" fillok="f" o:connecttype="none"/>
                <o:lock v:ext="edit" shapetype="t"/>
              </v:shapetype>
              <v:shape id="Straight Arrow Connector 50" o:spid="_x0000_s1026" type="#_x0000_t32" style="position:absolute;margin-left:399.3pt;margin-top:274.65pt;width:0;height:22.3pt;z-index:25170636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" strokecolor="#4472c4 [3204]" strokeweight=".5pt">
                <v:stroke endarrow="block" joinstyle="miter"/>
                <w10:wrap anchory="page"/>
              </v:shape>
            </w:pict>
          </mc:Fallback>
        </mc:AlternateContent>
      </w:r>
    </w:p>
    <w:p w14:paraId="5D84D525" w14:textId="37BFC7EE" w:rsidR="00EE2B45" w:rsidRPr="00FF5597" w:rsidRDefault="00EE2B45" w:rsidP="00EE2B45">
      <w:pPr>
        <w:rPr>
          <w:rFonts w:ascii="Arial" w:eastAsiaTheme="minorEastAsia" w:hAnsi="Arial" w:cs="Arial"/>
          <w:b/>
        </w:rPr>
      </w:pPr>
    </w:p>
    <w:p w14:paraId="4BF1C4C8" w14:textId="3A3DCD8F" w:rsidR="00EE2B45" w:rsidRPr="00FF5597" w:rsidRDefault="00C046A2" w:rsidP="00EE2B45">
      <w:pPr>
        <w:rPr>
          <w:rFonts w:ascii="Arial" w:eastAsiaTheme="minorEastAsia" w:hAnsi="Arial" w:cs="Arial"/>
          <w:b/>
        </w:rPr>
      </w:pPr>
      <w:r w:rsidRPr="00FF5597">
        <w:rPr>
          <w:rFonts w:ascii="Arial" w:eastAsiaTheme="minorEastAsia" w:hAnsi="Arial" w:cs="Arial"/>
          <w:noProof/>
        </w:rPr>
        <w:drawing>
          <wp:anchor distT="0" distB="0" distL="114300" distR="114300" simplePos="0" relativeHeight="251703296" behindDoc="0" locked="0" layoutInCell="1" allowOverlap="1" wp14:anchorId="156AC5E8" wp14:editId="21DB1413">
            <wp:simplePos x="0" y="0"/>
            <wp:positionH relativeFrom="column">
              <wp:posOffset>3812540</wp:posOffset>
            </wp:positionH>
            <wp:positionV relativeFrom="page">
              <wp:posOffset>3774440</wp:posOffset>
            </wp:positionV>
            <wp:extent cx="2552700" cy="1642110"/>
            <wp:effectExtent l="0" t="0" r="12700" b="8890"/>
            <wp:wrapNone/>
            <wp:docPr id="47" name="Picture 47" descr="../../Desktop/Screen%20Shot%202018-07-18%20at%2010.44.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Screen%20Shot%202018-07-18%20at%2010.44.51%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52700" cy="1642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70C6B" w14:textId="375029FB" w:rsidR="00EE2B45" w:rsidRPr="00FF5597" w:rsidRDefault="00EE2B45" w:rsidP="00EE2B45">
      <w:pPr>
        <w:rPr>
          <w:rFonts w:ascii="Arial" w:eastAsiaTheme="minorEastAsia" w:hAnsi="Arial" w:cs="Arial"/>
          <w:b/>
        </w:rPr>
      </w:pPr>
    </w:p>
    <w:p w14:paraId="30441D98" w14:textId="3ED42EF5" w:rsidR="00EE2B45" w:rsidRPr="00FF5597" w:rsidRDefault="00EE2B45" w:rsidP="00EE2B45">
      <w:pPr>
        <w:rPr>
          <w:rFonts w:ascii="Arial" w:eastAsiaTheme="minorEastAsia" w:hAnsi="Arial" w:cs="Arial"/>
          <w:b/>
        </w:rPr>
      </w:pPr>
    </w:p>
    <w:p w14:paraId="403016F4" w14:textId="5F903493" w:rsidR="00EE2B45" w:rsidRPr="00FF5597" w:rsidRDefault="00EE2B45" w:rsidP="00EE2B45">
      <w:pPr>
        <w:rPr>
          <w:rFonts w:ascii="Arial" w:eastAsiaTheme="minorEastAsia" w:hAnsi="Arial" w:cs="Arial"/>
          <w:b/>
        </w:rPr>
      </w:pPr>
    </w:p>
    <w:p w14:paraId="0FED541A" w14:textId="15AF8D8D" w:rsidR="00EE2B45" w:rsidRPr="00FF5597" w:rsidRDefault="00C3740F" w:rsidP="00EE2B45">
      <w:pPr>
        <w:rPr>
          <w:rFonts w:ascii="Arial" w:eastAsiaTheme="minorEastAsia" w:hAnsi="Arial" w:cs="Arial"/>
        </w:rPr>
      </w:pPr>
      <w:r w:rsidRPr="00FF5597">
        <w:rPr>
          <w:rFonts w:ascii="Arial" w:eastAsiaTheme="minorEastAsia" w:hAnsi="Arial" w:cs="Arial"/>
        </w:rPr>
        <w:t>2. Add Gaussian noise to the biomarker measurements</w:t>
      </w:r>
    </w:p>
    <w:p w14:paraId="4D52E230" w14:textId="6C9D83E7" w:rsidR="00EE2B45" w:rsidRPr="00FF5597" w:rsidRDefault="00EE2B45" w:rsidP="00EE2B45">
      <w:pPr>
        <w:rPr>
          <w:rFonts w:ascii="Arial" w:eastAsiaTheme="minorEastAsia" w:hAnsi="Arial" w:cs="Arial"/>
          <w:b/>
        </w:rPr>
      </w:pPr>
    </w:p>
    <w:p w14:paraId="77CAAA20" w14:textId="31DD120A" w:rsidR="003C4F7F" w:rsidRPr="00FF5597" w:rsidRDefault="003C4F7F" w:rsidP="00EE2B45">
      <w:pPr>
        <w:rPr>
          <w:rFonts w:ascii="Arial" w:eastAsiaTheme="minorEastAsia" w:hAnsi="Arial" w:cs="Arial"/>
          <w:b/>
        </w:rPr>
      </w:pPr>
    </w:p>
    <w:p w14:paraId="34ED7447" w14:textId="1DED069A" w:rsidR="003C4F7F" w:rsidRPr="00FF5597" w:rsidRDefault="003C4F7F" w:rsidP="00EE2B45">
      <w:pPr>
        <w:rPr>
          <w:rFonts w:ascii="Arial" w:eastAsiaTheme="minorEastAsia" w:hAnsi="Arial" w:cs="Arial"/>
          <w:b/>
        </w:rPr>
      </w:pPr>
    </w:p>
    <w:p w14:paraId="14929BF1" w14:textId="1D6589FA" w:rsidR="003C4F7F" w:rsidRPr="00FF5597" w:rsidRDefault="003C4F7F" w:rsidP="00EE2B45">
      <w:pPr>
        <w:rPr>
          <w:rFonts w:ascii="Arial" w:eastAsiaTheme="minorEastAsia" w:hAnsi="Arial" w:cs="Arial"/>
          <w:b/>
        </w:rPr>
      </w:pPr>
    </w:p>
    <w:p w14:paraId="57751F5A" w14:textId="70194D15" w:rsidR="003C4F7F" w:rsidRPr="00FF5597" w:rsidRDefault="00C046A2" w:rsidP="00EE2B45">
      <w:pPr>
        <w:rPr>
          <w:rFonts w:ascii="Arial" w:eastAsiaTheme="minorEastAsia" w:hAnsi="Arial" w:cs="Arial"/>
          <w:b/>
        </w:rPr>
      </w:pPr>
      <w:r w:rsidRPr="00FF5597">
        <w:rPr>
          <w:rFonts w:ascii="Arial" w:eastAsiaTheme="minorEastAsia" w:hAnsi="Arial" w:cs="Arial"/>
          <w:b/>
          <w:noProof/>
        </w:rPr>
        <mc:AlternateContent>
          <mc:Choice Requires="wps">
            <w:drawing>
              <wp:anchor distT="0" distB="0" distL="114300" distR="114300" simplePos="0" relativeHeight="251708416" behindDoc="0" locked="0" layoutInCell="1" allowOverlap="1" wp14:anchorId="28948DEE" wp14:editId="7D5E6143">
                <wp:simplePos x="0" y="0"/>
                <wp:positionH relativeFrom="column">
                  <wp:posOffset>5077460</wp:posOffset>
                </wp:positionH>
                <wp:positionV relativeFrom="page">
                  <wp:posOffset>5437505</wp:posOffset>
                </wp:positionV>
                <wp:extent cx="0" cy="283210"/>
                <wp:effectExtent l="50800" t="0" r="76200" b="72390"/>
                <wp:wrapNone/>
                <wp:docPr id="51" name="Straight Arrow Connector 51"/>
                <wp:cNvGraphicFramePr/>
                <a:graphic xmlns:a="http://schemas.openxmlformats.org/drawingml/2006/main">
                  <a:graphicData uri="http://schemas.microsoft.com/office/word/2010/wordprocessingShape">
                    <wps:wsp>
                      <wps:cNvCnPr/>
                      <wps:spPr>
                        <a:xfrm>
                          <a:off x="0" y="0"/>
                          <a:ext cx="0" cy="283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348FF935" id="Straight Arrow Connector 51" o:spid="_x0000_s1026" type="#_x0000_t32" style="position:absolute;margin-left:399.8pt;margin-top:428.15pt;width:0;height:22.3pt;z-index:251708416;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" strokecolor="#4472c4 [3204]" strokeweight=".5pt">
                <v:stroke endarrow="block" joinstyle="miter"/>
                <w10:wrap anchory="page"/>
              </v:shape>
            </w:pict>
          </mc:Fallback>
        </mc:AlternateContent>
      </w:r>
    </w:p>
    <w:p w14:paraId="43409F61" w14:textId="73B6F0D9" w:rsidR="003C4F7F" w:rsidRPr="00FF5597" w:rsidRDefault="003C4F7F" w:rsidP="00EE2B45">
      <w:pPr>
        <w:rPr>
          <w:rFonts w:ascii="Arial" w:eastAsiaTheme="minorEastAsia" w:hAnsi="Arial" w:cs="Arial"/>
          <w:b/>
        </w:rPr>
      </w:pPr>
    </w:p>
    <w:p w14:paraId="212F245B" w14:textId="46DFFB3F" w:rsidR="003C4F7F" w:rsidRPr="00FF5597" w:rsidRDefault="00C046A2" w:rsidP="00EE2B45">
      <w:pPr>
        <w:rPr>
          <w:rFonts w:ascii="Arial" w:eastAsiaTheme="minorEastAsia" w:hAnsi="Arial" w:cs="Arial"/>
          <w:b/>
        </w:rPr>
      </w:pPr>
      <w:r w:rsidRPr="00FF5597">
        <w:rPr>
          <w:rFonts w:ascii="Arial" w:eastAsiaTheme="minorEastAsia" w:hAnsi="Arial" w:cs="Arial"/>
          <w:b/>
          <w:noProof/>
        </w:rPr>
        <w:drawing>
          <wp:anchor distT="0" distB="0" distL="114300" distR="114300" simplePos="0" relativeHeight="251704320" behindDoc="0" locked="0" layoutInCell="1" allowOverlap="1" wp14:anchorId="7127477C" wp14:editId="5AF562C2">
            <wp:simplePos x="0" y="0"/>
            <wp:positionH relativeFrom="column">
              <wp:posOffset>3698240</wp:posOffset>
            </wp:positionH>
            <wp:positionV relativeFrom="page">
              <wp:posOffset>5716905</wp:posOffset>
            </wp:positionV>
            <wp:extent cx="2756535" cy="1697355"/>
            <wp:effectExtent l="0" t="0" r="12065" b="4445"/>
            <wp:wrapNone/>
            <wp:docPr id="48" name="Picture 48" descr="../../Desktop/Screen%20Shot%202018-07-18%20at%2010.48.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Screen%20Shot%202018-07-18%20at%2010.48.02%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56535" cy="1697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9281EA" w14:textId="2EF109FF" w:rsidR="003C4F7F" w:rsidRPr="00FF5597" w:rsidRDefault="003C4F7F" w:rsidP="00EE2B45">
      <w:pPr>
        <w:rPr>
          <w:rFonts w:ascii="Arial" w:eastAsiaTheme="minorEastAsia" w:hAnsi="Arial" w:cs="Arial"/>
          <w:b/>
        </w:rPr>
      </w:pPr>
    </w:p>
    <w:p w14:paraId="178EB318" w14:textId="094F0BE6" w:rsidR="003C4F7F" w:rsidRPr="00FF5597" w:rsidRDefault="003C4F7F" w:rsidP="00EE2B45">
      <w:pPr>
        <w:rPr>
          <w:rFonts w:ascii="Arial" w:eastAsiaTheme="minorEastAsia" w:hAnsi="Arial" w:cs="Arial"/>
          <w:b/>
        </w:rPr>
      </w:pPr>
    </w:p>
    <w:p w14:paraId="58796553" w14:textId="5A068317" w:rsidR="003C4F7F" w:rsidRPr="00FF5597" w:rsidRDefault="003C4F7F" w:rsidP="00EE2B45">
      <w:pPr>
        <w:rPr>
          <w:rFonts w:ascii="Arial" w:eastAsiaTheme="minorEastAsia" w:hAnsi="Arial" w:cs="Arial"/>
          <w:b/>
        </w:rPr>
      </w:pPr>
    </w:p>
    <w:p w14:paraId="2A60E2AC" w14:textId="3B540880" w:rsidR="003C4F7F" w:rsidRPr="00FF5597" w:rsidRDefault="003C4F7F" w:rsidP="00EE2B45">
      <w:pPr>
        <w:rPr>
          <w:rFonts w:ascii="Arial" w:eastAsiaTheme="minorEastAsia" w:hAnsi="Arial" w:cs="Arial"/>
          <w:b/>
        </w:rPr>
      </w:pPr>
    </w:p>
    <w:p w14:paraId="0A338A9B" w14:textId="77777777" w:rsidR="00C3740F" w:rsidRPr="00FF5597" w:rsidRDefault="00472674" w:rsidP="00EE2B45">
      <w:pPr>
        <w:rPr>
          <w:rFonts w:ascii="Arial" w:eastAsiaTheme="minorEastAsia" w:hAnsi="Arial" w:cs="Arial"/>
        </w:rPr>
      </w:pPr>
      <w:r w:rsidRPr="00FF5597">
        <w:rPr>
          <w:rFonts w:ascii="Arial" w:eastAsiaTheme="minorEastAsia" w:hAnsi="Arial" w:cs="Arial"/>
        </w:rPr>
        <w:t>3.</w:t>
      </w:r>
      <w:r w:rsidR="003B2579" w:rsidRPr="00FF5597">
        <w:rPr>
          <w:rFonts w:ascii="Arial" w:eastAsiaTheme="minorEastAsia" w:hAnsi="Arial" w:cs="Arial"/>
        </w:rPr>
        <w:t xml:space="preserve"> Change </w:t>
      </w:r>
      <w:r w:rsidR="00C3740F" w:rsidRPr="00FF5597">
        <w:rPr>
          <w:rFonts w:ascii="Arial" w:eastAsiaTheme="minorEastAsia" w:hAnsi="Arial" w:cs="Arial"/>
        </w:rPr>
        <w:t xml:space="preserve">the </w:t>
      </w:r>
      <w:r w:rsidR="003B2579" w:rsidRPr="00FF5597">
        <w:rPr>
          <w:rFonts w:ascii="Arial" w:eastAsiaTheme="minorEastAsia" w:hAnsi="Arial" w:cs="Arial"/>
        </w:rPr>
        <w:t>sampling frequency</w:t>
      </w:r>
      <w:r w:rsidR="00C3740F" w:rsidRPr="00FF5597">
        <w:rPr>
          <w:rFonts w:ascii="Arial" w:eastAsiaTheme="minorEastAsia" w:hAnsi="Arial" w:cs="Arial"/>
        </w:rPr>
        <w:t xml:space="preserve"> by increasing the</w:t>
      </w:r>
    </w:p>
    <w:p w14:paraId="61E4BCA5" w14:textId="53D60BA3" w:rsidR="003C4F7F" w:rsidRPr="00FF5597" w:rsidRDefault="00C3740F" w:rsidP="00EE2B45">
      <w:pPr>
        <w:rPr>
          <w:rFonts w:ascii="Arial" w:eastAsiaTheme="minorEastAsia" w:hAnsi="Arial" w:cs="Arial"/>
        </w:rPr>
      </w:pPr>
      <w:r w:rsidRPr="00FF5597">
        <w:rPr>
          <w:rFonts w:ascii="Arial" w:eastAsiaTheme="minorEastAsia" w:hAnsi="Arial" w:cs="Arial"/>
        </w:rPr>
        <w:t xml:space="preserve">time between samples. </w:t>
      </w:r>
    </w:p>
    <w:p w14:paraId="1F25EFD1" w14:textId="7D77C2AA" w:rsidR="003C4F7F" w:rsidRPr="00FF5597" w:rsidRDefault="00FF5597" w:rsidP="00EE2B45">
      <w:pPr>
        <w:rPr>
          <w:rFonts w:ascii="Arial" w:eastAsiaTheme="minorEastAsia" w:hAnsi="Arial" w:cs="Arial"/>
          <w:b/>
        </w:rPr>
      </w:pPr>
      <w:r w:rsidRPr="00FF5597">
        <w:rPr>
          <w:rFonts w:ascii="Arial" w:eastAsiaTheme="minorEastAsia" w:hAnsi="Arial" w:cs="Arial"/>
          <w:b/>
          <w:noProof/>
        </w:rPr>
        <mc:AlternateContent>
          <mc:Choice Requires="wps">
            <w:drawing>
              <wp:anchor distT="0" distB="0" distL="114300" distR="114300" simplePos="0" relativeHeight="251711488" behindDoc="0" locked="0" layoutInCell="1" allowOverlap="1" wp14:anchorId="61262626" wp14:editId="652BB9EA">
                <wp:simplePos x="0" y="0"/>
                <wp:positionH relativeFrom="column">
                  <wp:posOffset>4042410</wp:posOffset>
                </wp:positionH>
                <wp:positionV relativeFrom="page">
                  <wp:posOffset>6971665</wp:posOffset>
                </wp:positionV>
                <wp:extent cx="1257300" cy="377190"/>
                <wp:effectExtent l="25400" t="25400" r="38100" b="29210"/>
                <wp:wrapSquare wrapText="bothSides"/>
                <wp:docPr id="54" name="Text Box 54"/>
                <wp:cNvGraphicFramePr/>
                <a:graphic xmlns:a="http://schemas.openxmlformats.org/drawingml/2006/main">
                  <a:graphicData uri="http://schemas.microsoft.com/office/word/2010/wordprocessingShape">
                    <wps:wsp>
                      <wps:cNvSpPr txBox="1"/>
                      <wps:spPr>
                        <a:xfrm>
                          <a:off x="0" y="0"/>
                          <a:ext cx="1257300" cy="377190"/>
                        </a:xfrm>
                        <a:prstGeom prst="rect">
                          <a:avLst/>
                        </a:prstGeom>
                        <a:noFill/>
                        <a:ln w="38100">
                          <a:solidFill>
                            <a:schemeClr val="accent6"/>
                          </a:solidFill>
                        </a:ln>
                        <a:effectLst/>
                      </wps:spPr>
                      <wps:style>
                        <a:lnRef idx="0">
                          <a:schemeClr val="accent1"/>
                        </a:lnRef>
                        <a:fillRef idx="0">
                          <a:schemeClr val="accent1"/>
                        </a:fillRef>
                        <a:effectRef idx="0">
                          <a:schemeClr val="accent1"/>
                        </a:effectRef>
                        <a:fontRef idx="minor">
                          <a:schemeClr val="dk1"/>
                        </a:fontRef>
                      </wps:style>
                      <wps:txbx>
                        <w:txbxContent>
                          <w:p w14:paraId="362CF4AD" w14:textId="77777777" w:rsidR="009A6663" w:rsidRDefault="009A66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type w14:anchorId="61262626" id="_x0000_t202" coordsize="21600,21600" o:spt="202" path="m0,0l0,21600,21600,21600,21600,0xe">
                <v:stroke joinstyle="miter"/>
                <v:path gradientshapeok="t" o:connecttype="rect"/>
              </v:shapetype>
              <v:shape id="Text Box 54" o:spid="_x0000_s1026" type="#_x0000_t202" style="position:absolute;margin-left:318.3pt;margin-top:548.95pt;width:99pt;height:29.7pt;z-index:2517114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" filled="f" strokecolor="#70ad47 [3209]" strokeweight="3pt">
                <v:textbox>
                  <w:txbxContent>
                    <w:p w14:paraId="362CF4AD" w14:textId="77777777" w:rsidR="00357ECB" w:rsidRDefault="00357ECB"/>
                  </w:txbxContent>
                </v:textbox>
                <w10:wrap type="square" anchory="page"/>
              </v:shape>
            </w:pict>
          </mc:Fallback>
        </mc:AlternateContent>
      </w:r>
    </w:p>
    <w:p w14:paraId="0D6DF1A8" w14:textId="27618D33" w:rsidR="003C4F7F" w:rsidRPr="00FF5597" w:rsidRDefault="003C4F7F" w:rsidP="00EE2B45">
      <w:pPr>
        <w:rPr>
          <w:rFonts w:ascii="Arial" w:eastAsiaTheme="minorEastAsia" w:hAnsi="Arial" w:cs="Arial"/>
          <w:b/>
        </w:rPr>
      </w:pPr>
    </w:p>
    <w:p w14:paraId="4DDC6D82" w14:textId="41DB3D94" w:rsidR="003C4F7F" w:rsidRPr="00FF5597" w:rsidRDefault="003C4F7F" w:rsidP="00EE2B45">
      <w:pPr>
        <w:rPr>
          <w:rFonts w:ascii="Arial" w:eastAsiaTheme="minorEastAsia" w:hAnsi="Arial" w:cs="Arial"/>
          <w:b/>
        </w:rPr>
      </w:pPr>
    </w:p>
    <w:p w14:paraId="1C61E5E7" w14:textId="7673E1E6" w:rsidR="003C4F7F" w:rsidRPr="00FF5597" w:rsidRDefault="00FF5597" w:rsidP="00EE2B45">
      <w:pPr>
        <w:rPr>
          <w:rFonts w:ascii="Arial" w:eastAsiaTheme="minorEastAsia" w:hAnsi="Arial" w:cs="Arial"/>
          <w:b/>
        </w:rPr>
      </w:pPr>
      <w:r w:rsidRPr="00FF5597">
        <w:rPr>
          <w:rFonts w:ascii="Arial" w:eastAsiaTheme="minorEastAsia" w:hAnsi="Arial" w:cs="Arial"/>
          <w:b/>
          <w:noProof/>
        </w:rPr>
        <mc:AlternateContent>
          <mc:Choice Requires="wps">
            <w:drawing>
              <wp:anchor distT="0" distB="0" distL="114300" distR="114300" simplePos="0" relativeHeight="251710464" behindDoc="0" locked="0" layoutInCell="1" allowOverlap="1" wp14:anchorId="0063ECA1" wp14:editId="3CB8585A">
                <wp:simplePos x="0" y="0"/>
                <wp:positionH relativeFrom="column">
                  <wp:posOffset>4726940</wp:posOffset>
                </wp:positionH>
                <wp:positionV relativeFrom="page">
                  <wp:posOffset>7433945</wp:posOffset>
                </wp:positionV>
                <wp:extent cx="0" cy="283210"/>
                <wp:effectExtent l="50800" t="0" r="76200" b="72390"/>
                <wp:wrapNone/>
                <wp:docPr id="52" name="Straight Arrow Connector 52"/>
                <wp:cNvGraphicFramePr/>
                <a:graphic xmlns:a="http://schemas.openxmlformats.org/drawingml/2006/main">
                  <a:graphicData uri="http://schemas.microsoft.com/office/word/2010/wordprocessingShape">
                    <wps:wsp>
                      <wps:cNvCnPr/>
                      <wps:spPr>
                        <a:xfrm>
                          <a:off x="0" y="0"/>
                          <a:ext cx="0" cy="2832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shape w14:anchorId="0F9B1BCB" id="Straight Arrow Connector 52" o:spid="_x0000_s1026" type="#_x0000_t32" style="position:absolute;margin-left:372.2pt;margin-top:585.35pt;width:0;height:22.3pt;z-index:2517104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" strokecolor="#4472c4 [3204]" strokeweight=".5pt">
                <v:stroke endarrow="block" joinstyle="miter"/>
                <w10:wrap anchory="page"/>
              </v:shape>
            </w:pict>
          </mc:Fallback>
        </mc:AlternateContent>
      </w:r>
    </w:p>
    <w:p w14:paraId="72BD81F1" w14:textId="412DA742" w:rsidR="003C4F7F" w:rsidRPr="00FF5597" w:rsidRDefault="003C4F7F" w:rsidP="00EE2B45">
      <w:pPr>
        <w:rPr>
          <w:rFonts w:ascii="Arial" w:eastAsiaTheme="minorEastAsia" w:hAnsi="Arial" w:cs="Arial"/>
          <w:b/>
        </w:rPr>
      </w:pPr>
    </w:p>
    <w:p w14:paraId="6B2EEF23" w14:textId="64B052EB" w:rsidR="003C4F7F" w:rsidRPr="00FF5597" w:rsidRDefault="00C046A2" w:rsidP="00EE2B45">
      <w:pPr>
        <w:rPr>
          <w:rFonts w:ascii="Arial" w:eastAsiaTheme="minorEastAsia" w:hAnsi="Arial" w:cs="Arial"/>
          <w:b/>
        </w:rPr>
      </w:pPr>
      <w:r w:rsidRPr="00FF5597">
        <w:rPr>
          <w:rFonts w:ascii="Arial" w:eastAsiaTheme="minorEastAsia" w:hAnsi="Arial" w:cs="Arial"/>
          <w:b/>
          <w:noProof/>
        </w:rPr>
        <w:drawing>
          <wp:anchor distT="0" distB="0" distL="114300" distR="114300" simplePos="0" relativeHeight="251705344" behindDoc="0" locked="0" layoutInCell="1" allowOverlap="1" wp14:anchorId="1735FAC5" wp14:editId="52024906">
            <wp:simplePos x="0" y="0"/>
            <wp:positionH relativeFrom="column">
              <wp:posOffset>3585845</wp:posOffset>
            </wp:positionH>
            <wp:positionV relativeFrom="page">
              <wp:posOffset>7776845</wp:posOffset>
            </wp:positionV>
            <wp:extent cx="2849880" cy="1758950"/>
            <wp:effectExtent l="0" t="0" r="0" b="0"/>
            <wp:wrapNone/>
            <wp:docPr id="49" name="Picture 49" descr="../../Desktop/Screen%20Shot%202018-07-18%20at%2010.54.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Screen%20Shot%202018-07-18%20at%2010.54.06%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49880" cy="1758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E039D0" w14:textId="77F89C94" w:rsidR="003C4F7F" w:rsidRPr="00FF5597" w:rsidRDefault="003C4F7F" w:rsidP="00EE2B45">
      <w:pPr>
        <w:rPr>
          <w:rFonts w:ascii="Arial" w:eastAsiaTheme="minorEastAsia" w:hAnsi="Arial" w:cs="Arial"/>
          <w:b/>
        </w:rPr>
      </w:pPr>
    </w:p>
    <w:p w14:paraId="4416C7F7" w14:textId="160A44C6" w:rsidR="003C4F7F" w:rsidRPr="00FF5597" w:rsidRDefault="003C4F7F" w:rsidP="00EE2B45">
      <w:pPr>
        <w:rPr>
          <w:rFonts w:ascii="Arial" w:eastAsiaTheme="minorEastAsia" w:hAnsi="Arial" w:cs="Arial"/>
          <w:b/>
        </w:rPr>
      </w:pPr>
    </w:p>
    <w:p w14:paraId="38190C50" w14:textId="7ACD3A6B" w:rsidR="003C4F7F" w:rsidRPr="00FF5597" w:rsidRDefault="003C4F7F" w:rsidP="00EE2B45">
      <w:pPr>
        <w:rPr>
          <w:rFonts w:ascii="Arial" w:eastAsiaTheme="minorEastAsia" w:hAnsi="Arial" w:cs="Arial"/>
          <w:b/>
        </w:rPr>
      </w:pPr>
    </w:p>
    <w:p w14:paraId="33FA3394" w14:textId="153715D9" w:rsidR="003C4F7F" w:rsidRPr="00FF5597" w:rsidRDefault="00472674" w:rsidP="00EE2B45">
      <w:pPr>
        <w:rPr>
          <w:rFonts w:ascii="Arial" w:eastAsiaTheme="minorEastAsia" w:hAnsi="Arial" w:cs="Arial"/>
        </w:rPr>
      </w:pPr>
      <w:r w:rsidRPr="00FF5597">
        <w:rPr>
          <w:rFonts w:ascii="Arial" w:eastAsiaTheme="minorEastAsia" w:hAnsi="Arial" w:cs="Arial"/>
        </w:rPr>
        <w:t>4.</w:t>
      </w:r>
      <w:r w:rsidR="003B2579" w:rsidRPr="00FF5597">
        <w:rPr>
          <w:rFonts w:ascii="Arial" w:eastAsiaTheme="minorEastAsia" w:hAnsi="Arial" w:cs="Arial"/>
        </w:rPr>
        <w:t xml:space="preserve"> Change </w:t>
      </w:r>
      <w:r w:rsidR="00C3740F" w:rsidRPr="00FF5597">
        <w:rPr>
          <w:rFonts w:ascii="Arial" w:eastAsiaTheme="minorEastAsia" w:hAnsi="Arial" w:cs="Arial"/>
        </w:rPr>
        <w:t xml:space="preserve">the </w:t>
      </w:r>
      <w:r w:rsidR="003B2579" w:rsidRPr="00FF5597">
        <w:rPr>
          <w:rFonts w:ascii="Arial" w:eastAsiaTheme="minorEastAsia" w:hAnsi="Arial" w:cs="Arial"/>
        </w:rPr>
        <w:t>length of observation</w:t>
      </w:r>
      <w:r w:rsidR="00C3740F" w:rsidRPr="00FF5597">
        <w:rPr>
          <w:rFonts w:ascii="Arial" w:eastAsiaTheme="minorEastAsia" w:hAnsi="Arial" w:cs="Arial"/>
        </w:rPr>
        <w:t xml:space="preserve"> (green window)</w:t>
      </w:r>
    </w:p>
    <w:p w14:paraId="2099786E" w14:textId="77777777" w:rsidR="003C4F7F" w:rsidRPr="00FF5597" w:rsidRDefault="003C4F7F" w:rsidP="00EE2B45">
      <w:pPr>
        <w:rPr>
          <w:rFonts w:ascii="Arial" w:eastAsiaTheme="minorEastAsia" w:hAnsi="Arial" w:cs="Arial"/>
          <w:b/>
        </w:rPr>
      </w:pPr>
    </w:p>
    <w:p w14:paraId="73F9E966" w14:textId="77777777" w:rsidR="002E05EB" w:rsidRDefault="002E05EB" w:rsidP="00D535F2">
      <w:pPr>
        <w:rPr>
          <w:rFonts w:asciiTheme="majorEastAsia" w:eastAsiaTheme="minorEastAsia" w:hAnsiTheme="majorEastAsia" w:cstheme="majorEastAsia"/>
        </w:rPr>
      </w:pPr>
    </w:p>
    <w:p w14:paraId="0FE5222D" w14:textId="77777777" w:rsidR="00CB0514" w:rsidRDefault="00CB0514" w:rsidP="00E90BA0">
      <w:pPr>
        <w:ind w:left="-576"/>
        <w:rPr>
          <w:rFonts w:ascii="Arial" w:eastAsiaTheme="minorEastAsia" w:hAnsi="Arial" w:cs="Arial"/>
        </w:rPr>
      </w:pPr>
    </w:p>
    <w:p w14:paraId="645CC993" w14:textId="77777777" w:rsidR="00CB0514" w:rsidRDefault="00CB0514" w:rsidP="00E90BA0">
      <w:pPr>
        <w:ind w:left="-576"/>
        <w:rPr>
          <w:rFonts w:ascii="Arial" w:eastAsiaTheme="minorEastAsia" w:hAnsi="Arial" w:cs="Arial"/>
        </w:rPr>
      </w:pPr>
    </w:p>
    <w:p w14:paraId="38E58A01" w14:textId="51B1AF35" w:rsidR="007D35AD" w:rsidRPr="00FF5597" w:rsidRDefault="00E90BA0" w:rsidP="00E90BA0">
      <w:pPr>
        <w:ind w:left="-576"/>
        <w:rPr>
          <w:rFonts w:ascii="Arial" w:eastAsiaTheme="minorEastAsia" w:hAnsi="Arial" w:cs="Arial"/>
        </w:rPr>
      </w:pPr>
      <w:r w:rsidRPr="00FF5597">
        <w:rPr>
          <w:rFonts w:ascii="Arial" w:eastAsiaTheme="minorEastAsia" w:hAnsi="Arial" w:cs="Arial"/>
        </w:rPr>
        <w:t>(A)</w:t>
      </w:r>
      <w:r w:rsidR="00033658" w:rsidRPr="00FF5597">
        <w:rPr>
          <w:rFonts w:ascii="Arial" w:eastAsiaTheme="minorEastAsia" w:hAnsi="Arial" w:cs="Arial"/>
        </w:rPr>
        <w:tab/>
      </w:r>
      <w:r w:rsidR="00033658" w:rsidRPr="00FF5597">
        <w:rPr>
          <w:rFonts w:ascii="Arial" w:eastAsiaTheme="minorEastAsia" w:hAnsi="Arial" w:cs="Arial"/>
        </w:rPr>
        <w:tab/>
      </w:r>
      <w:r w:rsidR="00033658" w:rsidRPr="00FF5597">
        <w:rPr>
          <w:rFonts w:ascii="Arial" w:eastAsiaTheme="minorEastAsia" w:hAnsi="Arial" w:cs="Arial"/>
        </w:rPr>
        <w:tab/>
      </w:r>
      <w:r w:rsidR="00033658" w:rsidRPr="00FF5597">
        <w:rPr>
          <w:rFonts w:ascii="Arial" w:eastAsiaTheme="minorEastAsia" w:hAnsi="Arial" w:cs="Arial"/>
        </w:rPr>
        <w:tab/>
      </w:r>
      <w:r w:rsidR="00033658" w:rsidRPr="00FF5597">
        <w:rPr>
          <w:rFonts w:ascii="Arial" w:eastAsiaTheme="minorEastAsia" w:hAnsi="Arial" w:cs="Arial"/>
        </w:rPr>
        <w:tab/>
      </w:r>
      <w:r w:rsidR="00033658" w:rsidRPr="00FF5597">
        <w:rPr>
          <w:rFonts w:ascii="Arial" w:eastAsiaTheme="minorEastAsia" w:hAnsi="Arial" w:cs="Arial"/>
        </w:rPr>
        <w:tab/>
      </w:r>
      <w:r w:rsidRPr="00FF5597">
        <w:rPr>
          <w:rFonts w:ascii="Arial" w:eastAsiaTheme="minorEastAsia" w:hAnsi="Arial" w:cs="Arial"/>
        </w:rPr>
        <w:tab/>
      </w:r>
      <w:r w:rsidRPr="00FF5597">
        <w:rPr>
          <w:rFonts w:ascii="Arial" w:eastAsiaTheme="minorEastAsia" w:hAnsi="Arial" w:cs="Arial"/>
        </w:rPr>
        <w:tab/>
        <w:t>(B)</w:t>
      </w:r>
    </w:p>
    <w:p w14:paraId="468E054E" w14:textId="42223A3D" w:rsidR="0011539D" w:rsidRDefault="00CF56E4" w:rsidP="00877D60">
      <w:pPr>
        <w:ind w:left="1440"/>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84864" behindDoc="0" locked="0" layoutInCell="1" allowOverlap="1" wp14:anchorId="65988ECB" wp14:editId="0D75FE37">
            <wp:simplePos x="0" y="0"/>
            <wp:positionH relativeFrom="column">
              <wp:posOffset>3247863</wp:posOffset>
            </wp:positionH>
            <wp:positionV relativeFrom="paragraph">
              <wp:posOffset>98641</wp:posOffset>
            </wp:positionV>
            <wp:extent cx="3888997" cy="2387802"/>
            <wp:effectExtent l="0" t="0" r="0" b="0"/>
            <wp:wrapNone/>
            <wp:docPr id="30" name="Picture 30" descr="../../Desktop/length_v_freq/constant_noise/acc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length_v_freq/constant_noise/acc_combin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8997" cy="238780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noProof/>
        </w:rPr>
        <w:drawing>
          <wp:anchor distT="0" distB="0" distL="114300" distR="114300" simplePos="0" relativeHeight="251716608" behindDoc="0" locked="0" layoutInCell="1" allowOverlap="1" wp14:anchorId="1079F088" wp14:editId="336A938A">
            <wp:simplePos x="0" y="0"/>
            <wp:positionH relativeFrom="column">
              <wp:posOffset>-291831</wp:posOffset>
            </wp:positionH>
            <wp:positionV relativeFrom="paragraph">
              <wp:posOffset>96627</wp:posOffset>
            </wp:positionV>
            <wp:extent cx="3543665" cy="2309853"/>
            <wp:effectExtent l="0" t="0" r="0" b="1905"/>
            <wp:wrapNone/>
            <wp:docPr id="1" name="Picture 1" descr="../../../Desktop/Screen%20Shot%202018-07-30%20at%201.04.0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7-30%20at%201.04.01%20PM.p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49284" cy="23135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6E4AEA" w14:textId="639E11EA" w:rsidR="0011539D" w:rsidRDefault="0011539D" w:rsidP="00877D60">
      <w:pPr>
        <w:ind w:left="1440"/>
        <w:rPr>
          <w:rFonts w:asciiTheme="majorEastAsia" w:eastAsiaTheme="minorEastAsia" w:hAnsiTheme="majorEastAsia" w:cstheme="majorEastAsia"/>
        </w:rPr>
      </w:pPr>
    </w:p>
    <w:p w14:paraId="0F3CDB16" w14:textId="1DC0A435" w:rsidR="0011539D" w:rsidRDefault="0011539D" w:rsidP="00877D60">
      <w:pPr>
        <w:ind w:left="1440"/>
        <w:rPr>
          <w:rFonts w:asciiTheme="majorEastAsia" w:eastAsiaTheme="minorEastAsia" w:hAnsiTheme="majorEastAsia" w:cstheme="majorEastAsia"/>
        </w:rPr>
      </w:pPr>
    </w:p>
    <w:p w14:paraId="2CAD99EF" w14:textId="64020BC4" w:rsidR="0011539D" w:rsidRDefault="0011539D" w:rsidP="00877D60">
      <w:pPr>
        <w:ind w:left="1440"/>
        <w:rPr>
          <w:rFonts w:asciiTheme="majorEastAsia" w:eastAsiaTheme="minorEastAsia" w:hAnsiTheme="majorEastAsia" w:cstheme="majorEastAsia"/>
        </w:rPr>
      </w:pPr>
    </w:p>
    <w:p w14:paraId="1AF72F7B" w14:textId="64B1DB14" w:rsidR="0011539D" w:rsidRDefault="0011539D" w:rsidP="00877D60">
      <w:pPr>
        <w:ind w:left="1440"/>
        <w:rPr>
          <w:rFonts w:asciiTheme="majorEastAsia" w:eastAsiaTheme="minorEastAsia" w:hAnsiTheme="majorEastAsia" w:cstheme="majorEastAsia"/>
        </w:rPr>
      </w:pPr>
    </w:p>
    <w:p w14:paraId="17E54A5E" w14:textId="6888EE27" w:rsidR="0011539D" w:rsidRDefault="0011539D" w:rsidP="00877D60">
      <w:pPr>
        <w:ind w:left="1440"/>
        <w:rPr>
          <w:rFonts w:asciiTheme="majorEastAsia" w:eastAsiaTheme="minorEastAsia" w:hAnsiTheme="majorEastAsia" w:cstheme="majorEastAsia"/>
        </w:rPr>
      </w:pPr>
    </w:p>
    <w:p w14:paraId="5262B2F7" w14:textId="130246C5" w:rsidR="0011539D" w:rsidRDefault="0011539D" w:rsidP="00877D60">
      <w:pPr>
        <w:ind w:left="1440"/>
        <w:rPr>
          <w:rFonts w:asciiTheme="majorEastAsia" w:eastAsiaTheme="minorEastAsia" w:hAnsiTheme="majorEastAsia" w:cstheme="majorEastAsia"/>
        </w:rPr>
      </w:pPr>
    </w:p>
    <w:p w14:paraId="2F789E20" w14:textId="506FBF70" w:rsidR="0011539D" w:rsidRDefault="0011539D" w:rsidP="00877D60">
      <w:pPr>
        <w:ind w:left="1440"/>
        <w:rPr>
          <w:rFonts w:asciiTheme="majorEastAsia" w:eastAsiaTheme="minorEastAsia" w:hAnsiTheme="majorEastAsia" w:cstheme="majorEastAsia"/>
        </w:rPr>
      </w:pPr>
    </w:p>
    <w:p w14:paraId="4156F6C9" w14:textId="77777777" w:rsidR="0011539D" w:rsidRDefault="0011539D" w:rsidP="00877D60">
      <w:pPr>
        <w:ind w:left="1440"/>
        <w:rPr>
          <w:rFonts w:asciiTheme="majorEastAsia" w:eastAsiaTheme="minorEastAsia" w:hAnsiTheme="majorEastAsia" w:cstheme="majorEastAsia"/>
        </w:rPr>
      </w:pPr>
    </w:p>
    <w:p w14:paraId="40464999" w14:textId="4C692A3E" w:rsidR="0011539D" w:rsidRDefault="0011539D" w:rsidP="00877D60">
      <w:pPr>
        <w:ind w:left="1440"/>
        <w:rPr>
          <w:rFonts w:asciiTheme="majorEastAsia" w:eastAsiaTheme="minorEastAsia" w:hAnsiTheme="majorEastAsia" w:cstheme="majorEastAsia"/>
        </w:rPr>
      </w:pPr>
    </w:p>
    <w:p w14:paraId="63823E7C" w14:textId="4C991A16" w:rsidR="0011539D" w:rsidRDefault="0011539D" w:rsidP="00877D60">
      <w:pPr>
        <w:ind w:left="1440"/>
        <w:rPr>
          <w:rFonts w:asciiTheme="majorEastAsia" w:eastAsiaTheme="minorEastAsia" w:hAnsiTheme="majorEastAsia" w:cstheme="majorEastAsia"/>
        </w:rPr>
      </w:pPr>
    </w:p>
    <w:p w14:paraId="16A3F4F7" w14:textId="702B3FFF" w:rsidR="0011539D" w:rsidRDefault="0011539D" w:rsidP="00877D60">
      <w:pPr>
        <w:ind w:left="1440"/>
        <w:rPr>
          <w:rFonts w:asciiTheme="majorEastAsia" w:eastAsiaTheme="minorEastAsia" w:hAnsiTheme="majorEastAsia" w:cstheme="majorEastAsia"/>
        </w:rPr>
      </w:pPr>
    </w:p>
    <w:p w14:paraId="3DD94286" w14:textId="639C0795" w:rsidR="00E90BA0" w:rsidRDefault="00E90BA0">
      <w:pPr>
        <w:rPr>
          <w:rFonts w:asciiTheme="majorEastAsia" w:eastAsiaTheme="minorEastAsia" w:hAnsiTheme="majorEastAsia" w:cstheme="majorEastAsia"/>
        </w:rPr>
      </w:pPr>
    </w:p>
    <w:p w14:paraId="52D9D230" w14:textId="77777777" w:rsidR="00E90BA0" w:rsidRDefault="00E90BA0">
      <w:pPr>
        <w:rPr>
          <w:rFonts w:asciiTheme="majorEastAsia" w:eastAsiaTheme="minorEastAsia" w:hAnsiTheme="majorEastAsia" w:cstheme="majorEastAsia"/>
        </w:rPr>
      </w:pPr>
    </w:p>
    <w:p w14:paraId="384ED0DC" w14:textId="55B3B7C5" w:rsidR="00BB506B" w:rsidRDefault="00BB506B">
      <w:pPr>
        <w:rPr>
          <w:rFonts w:asciiTheme="majorEastAsia" w:eastAsiaTheme="minorEastAsia" w:hAnsiTheme="majorEastAsia" w:cstheme="majorEastAsia"/>
        </w:rPr>
      </w:pPr>
    </w:p>
    <w:p w14:paraId="3CE051C6" w14:textId="2618FB17" w:rsidR="00E90BA0" w:rsidRDefault="00BB506B" w:rsidP="00BB506B">
      <w:pPr>
        <w:tabs>
          <w:tab w:val="left" w:pos="5591"/>
        </w:tabs>
        <w:rPr>
          <w:rFonts w:asciiTheme="majorEastAsia" w:eastAsiaTheme="minorEastAsia" w:hAnsiTheme="majorEastAsia" w:cstheme="majorEastAsia"/>
        </w:rPr>
      </w:pPr>
      <w:r>
        <w:rPr>
          <w:rFonts w:asciiTheme="majorEastAsia" w:eastAsiaTheme="minorEastAsia" w:hAnsiTheme="majorEastAsia" w:cstheme="majorEastAsia"/>
        </w:rPr>
        <w:tab/>
      </w:r>
    </w:p>
    <w:p w14:paraId="17C6FB20" w14:textId="3B258BD6" w:rsidR="00E90BA0" w:rsidRPr="00FF5597" w:rsidRDefault="00E90BA0" w:rsidP="00E90BA0">
      <w:pPr>
        <w:tabs>
          <w:tab w:val="left" w:pos="5530"/>
        </w:tabs>
        <w:ind w:left="-288"/>
        <w:rPr>
          <w:rFonts w:ascii="Arial" w:eastAsiaTheme="minorEastAsia" w:hAnsi="Arial" w:cs="Arial"/>
        </w:rPr>
      </w:pPr>
      <w:r w:rsidRPr="00FF5597">
        <w:rPr>
          <w:rFonts w:ascii="Arial" w:eastAsiaTheme="minorEastAsia" w:hAnsi="Arial" w:cs="Arial"/>
        </w:rPr>
        <w:t>(C)</w:t>
      </w:r>
      <w:r w:rsidRPr="00FF5597">
        <w:rPr>
          <w:rFonts w:ascii="Arial" w:eastAsiaTheme="minorEastAsia" w:hAnsi="Arial" w:cs="Arial"/>
        </w:rPr>
        <w:tab/>
        <w:t>(D)</w:t>
      </w:r>
    </w:p>
    <w:p w14:paraId="04ADF279" w14:textId="32ACF809" w:rsidR="00E90BA0" w:rsidRDefault="00C046A2">
      <w:pPr>
        <w:rPr>
          <w:rFonts w:asciiTheme="majorEastAsia" w:eastAsiaTheme="minorEastAsia" w:hAnsiTheme="majorEastAsia" w:cstheme="majorEastAsia"/>
        </w:rPr>
      </w:pPr>
      <w:r w:rsidRPr="009E40E1">
        <w:rPr>
          <w:rFonts w:asciiTheme="majorEastAsia" w:eastAsiaTheme="minorEastAsia" w:hAnsiTheme="majorEastAsia" w:cstheme="majorEastAsia"/>
          <w:b/>
          <w:noProof/>
        </w:rPr>
        <w:drawing>
          <wp:anchor distT="0" distB="0" distL="114300" distR="114300" simplePos="0" relativeHeight="251685888" behindDoc="0" locked="0" layoutInCell="1" allowOverlap="1" wp14:anchorId="5E685CA0" wp14:editId="12262CAC">
            <wp:simplePos x="0" y="0"/>
            <wp:positionH relativeFrom="column">
              <wp:posOffset>3250187</wp:posOffset>
            </wp:positionH>
            <wp:positionV relativeFrom="page">
              <wp:posOffset>4121258</wp:posOffset>
            </wp:positionV>
            <wp:extent cx="3915410" cy="2519045"/>
            <wp:effectExtent l="0" t="0" r="0" b="0"/>
            <wp:wrapNone/>
            <wp:docPr id="31" name="Picture 31" descr="../../Desktop/length_v_freq/percent_noise_correct/acc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length_v_freq/percent_noise_correct/acc_combine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5410" cy="2519045"/>
                    </a:xfrm>
                    <a:prstGeom prst="rect">
                      <a:avLst/>
                    </a:prstGeom>
                    <a:noFill/>
                    <a:ln>
                      <a:noFill/>
                    </a:ln>
                  </pic:spPr>
                </pic:pic>
              </a:graphicData>
            </a:graphic>
            <wp14:sizeRelH relativeFrom="page">
              <wp14:pctWidth>0</wp14:pctWidth>
            </wp14:sizeRelH>
            <wp14:sizeRelV relativeFrom="page">
              <wp14:pctHeight>0</wp14:pctHeight>
            </wp14:sizeRelV>
          </wp:anchor>
        </w:drawing>
      </w:r>
      <w:r w:rsidR="00CF56E4">
        <w:rPr>
          <w:rFonts w:asciiTheme="majorEastAsia" w:eastAsiaTheme="minorEastAsia" w:hAnsiTheme="majorEastAsia" w:cstheme="majorEastAsia"/>
          <w:noProof/>
        </w:rPr>
        <w:drawing>
          <wp:anchor distT="0" distB="0" distL="114300" distR="114300" simplePos="0" relativeHeight="251681792" behindDoc="0" locked="0" layoutInCell="1" allowOverlap="1" wp14:anchorId="228BE2EC" wp14:editId="307E0DD8">
            <wp:simplePos x="0" y="0"/>
            <wp:positionH relativeFrom="column">
              <wp:posOffset>-402333</wp:posOffset>
            </wp:positionH>
            <wp:positionV relativeFrom="paragraph">
              <wp:posOffset>91021</wp:posOffset>
            </wp:positionV>
            <wp:extent cx="3816297" cy="2286108"/>
            <wp:effectExtent l="0" t="0" r="0" b="0"/>
            <wp:wrapNone/>
            <wp:docPr id="26" name="Picture 26" descr="../../Desktop/length_v_freq/percent_noise_0mean/acc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length_v_freq/percent_noise_0mean/acc_combin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6297" cy="228610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BC1C2" w14:textId="67B1FFBE" w:rsidR="00E90BA0" w:rsidRDefault="00E90BA0">
      <w:pPr>
        <w:rPr>
          <w:rFonts w:asciiTheme="majorEastAsia" w:eastAsiaTheme="minorEastAsia" w:hAnsiTheme="majorEastAsia" w:cstheme="majorEastAsia"/>
        </w:rPr>
      </w:pPr>
    </w:p>
    <w:p w14:paraId="2F84F2FD" w14:textId="72361382" w:rsidR="00E90BA0" w:rsidRDefault="00E90BA0">
      <w:pPr>
        <w:rPr>
          <w:rFonts w:asciiTheme="majorEastAsia" w:eastAsiaTheme="minorEastAsia" w:hAnsiTheme="majorEastAsia" w:cstheme="majorEastAsia"/>
        </w:rPr>
      </w:pPr>
    </w:p>
    <w:p w14:paraId="1A6AA0A4" w14:textId="29695C5E" w:rsidR="00E90BA0" w:rsidRDefault="00E90BA0">
      <w:pPr>
        <w:rPr>
          <w:rFonts w:asciiTheme="majorEastAsia" w:eastAsiaTheme="minorEastAsia" w:hAnsiTheme="majorEastAsia" w:cstheme="majorEastAsia"/>
        </w:rPr>
      </w:pPr>
    </w:p>
    <w:p w14:paraId="07A1670F" w14:textId="746B3022" w:rsidR="00E90BA0" w:rsidRDefault="00E90BA0">
      <w:pPr>
        <w:rPr>
          <w:rFonts w:asciiTheme="majorEastAsia" w:eastAsiaTheme="minorEastAsia" w:hAnsiTheme="majorEastAsia" w:cstheme="majorEastAsia"/>
        </w:rPr>
      </w:pPr>
    </w:p>
    <w:p w14:paraId="55FB55C2" w14:textId="2219F4A3" w:rsidR="00E90BA0" w:rsidRDefault="00E90BA0">
      <w:pPr>
        <w:rPr>
          <w:rFonts w:asciiTheme="majorEastAsia" w:eastAsiaTheme="minorEastAsia" w:hAnsiTheme="majorEastAsia" w:cstheme="majorEastAsia"/>
        </w:rPr>
      </w:pPr>
    </w:p>
    <w:p w14:paraId="2615CCDE" w14:textId="5BFE7E6D" w:rsidR="00E90BA0" w:rsidRDefault="00E90BA0">
      <w:pPr>
        <w:rPr>
          <w:rFonts w:asciiTheme="majorEastAsia" w:eastAsiaTheme="minorEastAsia" w:hAnsiTheme="majorEastAsia" w:cstheme="majorEastAsia"/>
        </w:rPr>
      </w:pPr>
    </w:p>
    <w:p w14:paraId="48D8DAAB" w14:textId="5AAEFAF5" w:rsidR="00406747" w:rsidRDefault="00406747">
      <w:pPr>
        <w:rPr>
          <w:rFonts w:asciiTheme="majorEastAsia" w:eastAsiaTheme="minorEastAsia" w:hAnsiTheme="majorEastAsia" w:cstheme="majorEastAsia"/>
        </w:rPr>
      </w:pPr>
    </w:p>
    <w:p w14:paraId="4249A3CB" w14:textId="0E0AECC3" w:rsidR="00406747" w:rsidRDefault="00406747">
      <w:pPr>
        <w:rPr>
          <w:rFonts w:asciiTheme="majorEastAsia" w:eastAsiaTheme="minorEastAsia" w:hAnsiTheme="majorEastAsia" w:cstheme="majorEastAsia"/>
        </w:rPr>
      </w:pPr>
    </w:p>
    <w:p w14:paraId="1E1D7C23" w14:textId="77777777" w:rsidR="00406747" w:rsidRDefault="00406747">
      <w:pPr>
        <w:rPr>
          <w:rFonts w:asciiTheme="majorEastAsia" w:eastAsiaTheme="minorEastAsia" w:hAnsiTheme="majorEastAsia" w:cstheme="majorEastAsia"/>
        </w:rPr>
      </w:pPr>
    </w:p>
    <w:p w14:paraId="2D612EE0" w14:textId="77777777" w:rsidR="00E90BA0" w:rsidRDefault="00E90BA0">
      <w:pPr>
        <w:rPr>
          <w:rFonts w:asciiTheme="majorEastAsia" w:eastAsiaTheme="minorEastAsia" w:hAnsiTheme="majorEastAsia" w:cstheme="majorEastAsia"/>
        </w:rPr>
      </w:pPr>
    </w:p>
    <w:p w14:paraId="04501322" w14:textId="77777777" w:rsidR="00E90BA0" w:rsidRDefault="00E90BA0">
      <w:pPr>
        <w:rPr>
          <w:rFonts w:asciiTheme="majorEastAsia" w:eastAsiaTheme="minorEastAsia" w:hAnsiTheme="majorEastAsia" w:cstheme="majorEastAsia"/>
        </w:rPr>
      </w:pPr>
    </w:p>
    <w:p w14:paraId="0EFAA4F8" w14:textId="77777777" w:rsidR="00E90BA0" w:rsidRDefault="00E90BA0">
      <w:pPr>
        <w:rPr>
          <w:rFonts w:asciiTheme="majorEastAsia" w:eastAsiaTheme="minorEastAsia" w:hAnsiTheme="majorEastAsia" w:cstheme="majorEastAsia"/>
        </w:rPr>
      </w:pPr>
    </w:p>
    <w:p w14:paraId="4097789D" w14:textId="77777777" w:rsidR="00E90BA0" w:rsidRDefault="00E90BA0">
      <w:pPr>
        <w:rPr>
          <w:rFonts w:asciiTheme="majorEastAsia" w:eastAsiaTheme="minorEastAsia" w:hAnsiTheme="majorEastAsia" w:cstheme="majorEastAsia"/>
        </w:rPr>
      </w:pPr>
    </w:p>
    <w:p w14:paraId="0DFAF38F" w14:textId="77777777" w:rsidR="00E90BA0" w:rsidRDefault="00E90BA0">
      <w:pPr>
        <w:rPr>
          <w:rFonts w:asciiTheme="majorEastAsia" w:eastAsiaTheme="minorEastAsia" w:hAnsiTheme="majorEastAsia" w:cstheme="majorEastAsia"/>
        </w:rPr>
      </w:pPr>
    </w:p>
    <w:p w14:paraId="64F8D9BA" w14:textId="77777777" w:rsidR="00E90BA0" w:rsidRPr="00FF5597" w:rsidRDefault="00E90BA0">
      <w:pPr>
        <w:rPr>
          <w:rFonts w:ascii="Arial" w:eastAsiaTheme="minorEastAsia" w:hAnsi="Arial" w:cs="Arial"/>
        </w:rPr>
      </w:pPr>
    </w:p>
    <w:p w14:paraId="75B35053" w14:textId="2FF162CC" w:rsidR="002E3EA7" w:rsidRPr="00FF5597" w:rsidRDefault="00E90BA0">
      <w:pPr>
        <w:rPr>
          <w:rFonts w:ascii="Arial" w:eastAsiaTheme="minorEastAsia" w:hAnsi="Arial" w:cs="Arial"/>
        </w:rPr>
      </w:pPr>
      <w:r w:rsidRPr="00FF5597">
        <w:rPr>
          <w:rFonts w:ascii="Arial" w:eastAsiaTheme="minorEastAsia" w:hAnsi="Arial" w:cs="Arial"/>
          <w:b/>
        </w:rPr>
        <w:t xml:space="preserve">Figure </w:t>
      </w:r>
      <w:r w:rsidR="00336BE7" w:rsidRPr="00FF5597">
        <w:rPr>
          <w:rFonts w:ascii="Arial" w:eastAsiaTheme="minorEastAsia" w:hAnsi="Arial" w:cs="Arial"/>
          <w:b/>
        </w:rPr>
        <w:t>1.</w:t>
      </w:r>
      <w:r w:rsidRPr="00FF5597">
        <w:rPr>
          <w:rFonts w:ascii="Arial" w:eastAsiaTheme="minorEastAsia" w:hAnsi="Arial" w:cs="Arial"/>
          <w:b/>
        </w:rPr>
        <w:t>2</w:t>
      </w:r>
      <w:r w:rsidRPr="00FF5597">
        <w:rPr>
          <w:rFonts w:ascii="Arial" w:eastAsiaTheme="minorEastAsia" w:hAnsi="Arial" w:cs="Arial"/>
        </w:rPr>
        <w:t xml:space="preserve">. </w:t>
      </w:r>
      <w:r w:rsidRPr="00FF5597">
        <w:rPr>
          <w:rFonts w:ascii="Arial" w:eastAsiaTheme="minorEastAsia" w:hAnsi="Arial" w:cs="Arial"/>
          <w:b/>
        </w:rPr>
        <w:t>Given a sampling frequency, find the observation length needed to achieve 80%, 95%, and 99% classification accuracy.</w:t>
      </w:r>
      <w:r w:rsidRPr="00FF5597">
        <w:rPr>
          <w:rFonts w:ascii="Arial" w:eastAsiaTheme="minorEastAsia" w:hAnsi="Arial" w:cs="Arial"/>
        </w:rPr>
        <w:t xml:space="preserve"> </w:t>
      </w:r>
      <w:r w:rsidR="00BB506B" w:rsidRPr="00FF5597">
        <w:rPr>
          <w:rFonts w:ascii="Arial" w:eastAsiaTheme="minorEastAsia" w:hAnsi="Arial" w:cs="Arial"/>
        </w:rPr>
        <w:t xml:space="preserve">As measurements become sparser (increasing x-axis values), the necessary observation length increases. </w:t>
      </w:r>
      <w:r w:rsidR="00CF56E4" w:rsidRPr="00FF5597">
        <w:rPr>
          <w:rFonts w:ascii="Arial" w:eastAsiaTheme="minorEastAsia" w:hAnsi="Arial" w:cs="Arial"/>
        </w:rPr>
        <w:t>(A) Observation length v. sampling frequency on signals with no noise. (B</w:t>
      </w:r>
      <w:r w:rsidRPr="00FF5597">
        <w:rPr>
          <w:rFonts w:ascii="Arial" w:eastAsiaTheme="minorEastAsia" w:hAnsi="Arial" w:cs="Arial"/>
        </w:rPr>
        <w:t>) Noisy signals generated with cons</w:t>
      </w:r>
      <w:r w:rsidR="00CF56E4" w:rsidRPr="00FF5597">
        <w:rPr>
          <w:rFonts w:ascii="Arial" w:eastAsiaTheme="minorEastAsia" w:hAnsi="Arial" w:cs="Arial"/>
        </w:rPr>
        <w:t>tant noise model, noise = 15. (C</w:t>
      </w:r>
      <w:r w:rsidRPr="00FF5597">
        <w:rPr>
          <w:rFonts w:ascii="Arial" w:eastAsiaTheme="minorEastAsia" w:hAnsi="Arial" w:cs="Arial"/>
        </w:rPr>
        <w:t xml:space="preserve">) Noisy signals </w:t>
      </w:r>
      <w:r w:rsidR="00BB506B" w:rsidRPr="00FF5597">
        <w:rPr>
          <w:rFonts w:ascii="Arial" w:eastAsiaTheme="minorEastAsia" w:hAnsi="Arial" w:cs="Arial"/>
        </w:rPr>
        <w:t xml:space="preserve">generated </w:t>
      </w:r>
      <w:r w:rsidRPr="00FF5597">
        <w:rPr>
          <w:rFonts w:ascii="Arial" w:eastAsiaTheme="minorEastAsia" w:hAnsi="Arial" w:cs="Arial"/>
        </w:rPr>
        <w:t>with</w:t>
      </w:r>
      <w:r w:rsidR="00CF56E4" w:rsidRPr="00FF5597">
        <w:rPr>
          <w:rFonts w:ascii="Arial" w:eastAsiaTheme="minorEastAsia" w:hAnsi="Arial" w:cs="Arial"/>
        </w:rPr>
        <w:t xml:space="preserve"> 15% noise centered around 0. (D</w:t>
      </w:r>
      <w:r w:rsidRPr="00FF5597">
        <w:rPr>
          <w:rFonts w:ascii="Arial" w:eastAsiaTheme="minorEastAsia" w:hAnsi="Arial" w:cs="Arial"/>
        </w:rPr>
        <w:t xml:space="preserve">) Noisy signals </w:t>
      </w:r>
      <w:r w:rsidR="00BB506B" w:rsidRPr="00FF5597">
        <w:rPr>
          <w:rFonts w:ascii="Arial" w:eastAsiaTheme="minorEastAsia" w:hAnsi="Arial" w:cs="Arial"/>
        </w:rPr>
        <w:t xml:space="preserve">generated </w:t>
      </w:r>
      <w:r w:rsidRPr="00FF5597">
        <w:rPr>
          <w:rFonts w:ascii="Arial" w:eastAsiaTheme="minorEastAsia" w:hAnsi="Arial" w:cs="Arial"/>
        </w:rPr>
        <w:t xml:space="preserve">with </w:t>
      </w:r>
      <w:r w:rsidR="00BB506B" w:rsidRPr="00FF5597">
        <w:rPr>
          <w:rFonts w:ascii="Arial" w:eastAsiaTheme="minorEastAsia" w:hAnsi="Arial" w:cs="Arial"/>
        </w:rPr>
        <w:t xml:space="preserve">15% noise. </w:t>
      </w:r>
      <w:r w:rsidR="002E3EA7" w:rsidRPr="00FF5597">
        <w:rPr>
          <w:rFonts w:ascii="Arial" w:eastAsiaTheme="minorEastAsia" w:hAnsi="Arial" w:cs="Arial"/>
        </w:rPr>
        <w:br/>
      </w:r>
    </w:p>
    <w:p w14:paraId="34A42276" w14:textId="04CA04CA" w:rsidR="002E3EA7" w:rsidRDefault="002E3EA7">
      <w:pPr>
        <w:rPr>
          <w:rFonts w:asciiTheme="majorEastAsia" w:eastAsiaTheme="minorEastAsia" w:hAnsiTheme="majorEastAsia" w:cstheme="majorEastAsia"/>
        </w:rPr>
      </w:pPr>
    </w:p>
    <w:p w14:paraId="17CAD49F" w14:textId="506BA747" w:rsidR="002E3EA7" w:rsidRDefault="002E3EA7">
      <w:pPr>
        <w:rPr>
          <w:rFonts w:asciiTheme="majorEastAsia" w:eastAsiaTheme="minorEastAsia" w:hAnsiTheme="majorEastAsia" w:cstheme="majorEastAsia"/>
        </w:rPr>
      </w:pPr>
    </w:p>
    <w:p w14:paraId="5B4BA3BD" w14:textId="69118D47" w:rsidR="002E3EA7" w:rsidRDefault="002E3EA7">
      <w:pPr>
        <w:rPr>
          <w:rFonts w:asciiTheme="majorEastAsia" w:eastAsiaTheme="minorEastAsia" w:hAnsiTheme="majorEastAsia" w:cstheme="majorEastAsia"/>
        </w:rPr>
      </w:pPr>
    </w:p>
    <w:tbl>
      <w:tblPr>
        <w:tblStyle w:val="TableGrid"/>
        <w:tblpPr w:leftFromText="187" w:rightFromText="187" w:vertAnchor="page" w:horzAnchor="page" w:tblpX="829" w:tblpY="5221"/>
        <w:tblW w:w="10971" w:type="dxa"/>
        <w:tblLook w:val="04A0" w:firstRow="1" w:lastRow="0" w:firstColumn="1" w:lastColumn="0" w:noHBand="0" w:noVBand="1"/>
      </w:tblPr>
      <w:tblGrid>
        <w:gridCol w:w="1782"/>
        <w:gridCol w:w="2347"/>
        <w:gridCol w:w="1780"/>
        <w:gridCol w:w="2329"/>
        <w:gridCol w:w="2733"/>
      </w:tblGrid>
      <w:tr w:rsidR="00560665" w:rsidRPr="00FF5597" w14:paraId="648C7842" w14:textId="77777777" w:rsidTr="00951FAD">
        <w:tc>
          <w:tcPr>
            <w:tcW w:w="1782" w:type="dxa"/>
          </w:tcPr>
          <w:p w14:paraId="52A91521" w14:textId="77777777" w:rsidR="00560665" w:rsidRPr="00FF5597" w:rsidRDefault="00560665" w:rsidP="00913905">
            <w:pPr>
              <w:rPr>
                <w:rFonts w:ascii="Arial" w:eastAsiaTheme="minorEastAsia" w:hAnsi="Arial" w:cs="Arial"/>
                <w:sz w:val="20"/>
              </w:rPr>
            </w:pPr>
            <w:r w:rsidRPr="00FF5597">
              <w:rPr>
                <w:rFonts w:ascii="Arial" w:eastAsia="Times New Roman" w:hAnsi="Arial" w:cs="Arial"/>
                <w:b/>
                <w:bCs/>
                <w:color w:val="000000"/>
                <w:sz w:val="20"/>
                <w:szCs w:val="22"/>
              </w:rPr>
              <w:t>Time Between Observations (days)</w:t>
            </w:r>
          </w:p>
        </w:tc>
        <w:tc>
          <w:tcPr>
            <w:tcW w:w="2347" w:type="dxa"/>
          </w:tcPr>
          <w:p w14:paraId="3B9C74D8" w14:textId="77777777" w:rsidR="00560665" w:rsidRPr="00FF5597" w:rsidRDefault="00560665" w:rsidP="00913905">
            <w:pPr>
              <w:rPr>
                <w:rFonts w:ascii="Arial" w:eastAsiaTheme="minorEastAsia" w:hAnsi="Arial" w:cs="Arial"/>
                <w:sz w:val="20"/>
              </w:rPr>
            </w:pPr>
            <w:r w:rsidRPr="00FF5597">
              <w:rPr>
                <w:rFonts w:ascii="Arial" w:eastAsia="Times New Roman" w:hAnsi="Arial" w:cs="Arial"/>
                <w:b/>
                <w:bCs/>
                <w:color w:val="000000"/>
                <w:sz w:val="20"/>
                <w:szCs w:val="22"/>
              </w:rPr>
              <w:t>Number of Observations</w:t>
            </w:r>
          </w:p>
        </w:tc>
        <w:tc>
          <w:tcPr>
            <w:tcW w:w="1780" w:type="dxa"/>
          </w:tcPr>
          <w:p w14:paraId="7C3B64D9" w14:textId="77777777" w:rsidR="00560665" w:rsidRPr="00FF5597" w:rsidRDefault="00560665" w:rsidP="00913905">
            <w:pPr>
              <w:rPr>
                <w:rFonts w:ascii="Arial" w:eastAsiaTheme="minorEastAsia" w:hAnsi="Arial" w:cs="Arial"/>
                <w:sz w:val="20"/>
              </w:rPr>
            </w:pPr>
            <w:r w:rsidRPr="00FF5597">
              <w:rPr>
                <w:rFonts w:ascii="Arial" w:eastAsia="Times New Roman" w:hAnsi="Arial" w:cs="Arial"/>
                <w:b/>
                <w:bCs/>
                <w:color w:val="000000"/>
                <w:sz w:val="20"/>
                <w:szCs w:val="22"/>
              </w:rPr>
              <w:t>Length of Observation (days)</w:t>
            </w:r>
          </w:p>
        </w:tc>
        <w:tc>
          <w:tcPr>
            <w:tcW w:w="2329" w:type="dxa"/>
          </w:tcPr>
          <w:p w14:paraId="0D98C5A2" w14:textId="77777777" w:rsidR="00560665" w:rsidRPr="00FF5597" w:rsidRDefault="00560665" w:rsidP="00913905">
            <w:pPr>
              <w:rPr>
                <w:rFonts w:ascii="Arial" w:eastAsiaTheme="minorEastAsia" w:hAnsi="Arial" w:cs="Arial"/>
                <w:sz w:val="20"/>
              </w:rPr>
            </w:pPr>
            <w:r w:rsidRPr="00FF5597">
              <w:rPr>
                <w:rFonts w:ascii="Arial" w:eastAsia="Times New Roman" w:hAnsi="Arial" w:cs="Arial"/>
                <w:b/>
                <w:bCs/>
                <w:color w:val="000000"/>
                <w:sz w:val="20"/>
                <w:szCs w:val="22"/>
              </w:rPr>
              <w:t>Sensitivity</w:t>
            </w:r>
          </w:p>
        </w:tc>
        <w:tc>
          <w:tcPr>
            <w:tcW w:w="2733" w:type="dxa"/>
          </w:tcPr>
          <w:p w14:paraId="38E28170" w14:textId="77777777" w:rsidR="00560665" w:rsidRPr="00FF5597" w:rsidRDefault="00560665" w:rsidP="00913905">
            <w:pPr>
              <w:rPr>
                <w:rFonts w:ascii="Arial" w:eastAsiaTheme="minorEastAsia" w:hAnsi="Arial" w:cs="Arial"/>
                <w:sz w:val="20"/>
              </w:rPr>
            </w:pPr>
            <w:r w:rsidRPr="00FF5597">
              <w:rPr>
                <w:rFonts w:ascii="Arial" w:eastAsia="Times New Roman" w:hAnsi="Arial" w:cs="Arial"/>
                <w:b/>
                <w:bCs/>
                <w:color w:val="000000"/>
                <w:sz w:val="20"/>
                <w:szCs w:val="22"/>
              </w:rPr>
              <w:t>Specificity</w:t>
            </w:r>
          </w:p>
        </w:tc>
      </w:tr>
      <w:tr w:rsidR="002C2F21" w:rsidRPr="00FF5597" w14:paraId="5AE1D5BE" w14:textId="77777777" w:rsidTr="00951FAD">
        <w:tc>
          <w:tcPr>
            <w:tcW w:w="1782" w:type="dxa"/>
            <w:vAlign w:val="bottom"/>
          </w:tcPr>
          <w:p w14:paraId="7BEE5C42" w14:textId="53ECE39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w:t>
            </w:r>
          </w:p>
        </w:tc>
        <w:tc>
          <w:tcPr>
            <w:tcW w:w="2347" w:type="dxa"/>
            <w:vAlign w:val="bottom"/>
          </w:tcPr>
          <w:p w14:paraId="0256397B" w14:textId="3D86485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[45.</w:t>
            </w:r>
            <w:r w:rsidR="00C657D6" w:rsidRPr="00FF5597">
              <w:rPr>
                <w:rFonts w:ascii="Arial" w:eastAsia="Times New Roman" w:hAnsi="Arial" w:cs="Arial"/>
                <w:color w:val="000000"/>
                <w:sz w:val="20"/>
                <w:szCs w:val="22"/>
              </w:rPr>
              <w:t>8</w:t>
            </w:r>
            <w:r w:rsidRPr="00FF5597">
              <w:rPr>
                <w:rFonts w:ascii="Arial" w:eastAsia="Times New Roman" w:hAnsi="Arial" w:cs="Arial"/>
                <w:color w:val="000000"/>
                <w:sz w:val="20"/>
                <w:szCs w:val="22"/>
              </w:rPr>
              <w:t>, 1.</w:t>
            </w:r>
            <w:r w:rsidR="00C657D6" w:rsidRPr="00FF5597">
              <w:rPr>
                <w:rFonts w:ascii="Arial" w:eastAsia="Times New Roman" w:hAnsi="Arial" w:cs="Arial"/>
                <w:color w:val="000000"/>
                <w:sz w:val="20"/>
                <w:szCs w:val="22"/>
              </w:rPr>
              <w:t>6</w:t>
            </w:r>
            <w:r w:rsidRPr="00FF5597">
              <w:rPr>
                <w:rFonts w:ascii="Arial" w:eastAsia="Times New Roman" w:hAnsi="Arial" w:cs="Arial"/>
                <w:color w:val="000000"/>
                <w:sz w:val="20"/>
                <w:szCs w:val="22"/>
              </w:rPr>
              <w:t>]</w:t>
            </w:r>
          </w:p>
        </w:tc>
        <w:tc>
          <w:tcPr>
            <w:tcW w:w="1780" w:type="dxa"/>
            <w:vAlign w:val="bottom"/>
          </w:tcPr>
          <w:p w14:paraId="40E7CD92" w14:textId="544934FA" w:rsidR="002C2F21" w:rsidRPr="00FF5597" w:rsidRDefault="00C657D6" w:rsidP="00913905">
            <w:pPr>
              <w:rPr>
                <w:rFonts w:ascii="Arial" w:eastAsiaTheme="minorEastAsia" w:hAnsi="Arial" w:cs="Arial"/>
                <w:sz w:val="20"/>
              </w:rPr>
            </w:pPr>
            <w:r w:rsidRPr="00FF5597">
              <w:rPr>
                <w:rFonts w:ascii="Arial" w:eastAsia="Times New Roman" w:hAnsi="Arial" w:cs="Arial"/>
                <w:color w:val="000000"/>
                <w:sz w:val="20"/>
                <w:szCs w:val="22"/>
              </w:rPr>
              <w:t xml:space="preserve">[ 44.8      </w:t>
            </w:r>
            <w:r w:rsidR="002C2F21" w:rsidRPr="00FF5597">
              <w:rPr>
                <w:rFonts w:ascii="Arial" w:eastAsia="Times New Roman" w:hAnsi="Arial" w:cs="Arial"/>
                <w:color w:val="000000"/>
                <w:sz w:val="20"/>
                <w:szCs w:val="22"/>
              </w:rPr>
              <w:t>1.</w:t>
            </w:r>
            <w:r w:rsidRPr="00FF5597">
              <w:rPr>
                <w:rFonts w:ascii="Arial" w:eastAsia="Times New Roman" w:hAnsi="Arial" w:cs="Arial"/>
                <w:color w:val="000000"/>
                <w:sz w:val="20"/>
                <w:szCs w:val="22"/>
              </w:rPr>
              <w:t>6</w:t>
            </w:r>
            <w:r w:rsidR="002C2F21" w:rsidRPr="00FF5597">
              <w:rPr>
                <w:rFonts w:ascii="Arial" w:eastAsia="Times New Roman" w:hAnsi="Arial" w:cs="Arial"/>
                <w:color w:val="000000"/>
                <w:sz w:val="20"/>
                <w:szCs w:val="22"/>
              </w:rPr>
              <w:t>]</w:t>
            </w:r>
          </w:p>
        </w:tc>
        <w:tc>
          <w:tcPr>
            <w:tcW w:w="2329" w:type="dxa"/>
            <w:vAlign w:val="bottom"/>
          </w:tcPr>
          <w:p w14:paraId="17C62220" w14:textId="2B43D5CC"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[ 0.968      0.0227684]</w:t>
            </w:r>
          </w:p>
        </w:tc>
        <w:tc>
          <w:tcPr>
            <w:tcW w:w="2733" w:type="dxa"/>
            <w:vAlign w:val="bottom"/>
          </w:tcPr>
          <w:p w14:paraId="2717E611" w14:textId="5F7F847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5B7BDE3C" w14:textId="77777777" w:rsidTr="00951FAD">
        <w:tc>
          <w:tcPr>
            <w:tcW w:w="1782" w:type="dxa"/>
            <w:vAlign w:val="bottom"/>
          </w:tcPr>
          <w:p w14:paraId="24D1C360" w14:textId="762D4E9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w:t>
            </w:r>
          </w:p>
        </w:tc>
        <w:tc>
          <w:tcPr>
            <w:tcW w:w="2347" w:type="dxa"/>
            <w:vAlign w:val="bottom"/>
          </w:tcPr>
          <w:p w14:paraId="1E40FC30" w14:textId="01AC11E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[27.0, 0.</w:t>
            </w:r>
            <w:r w:rsidR="00C657D6" w:rsidRPr="00FF5597">
              <w:rPr>
                <w:rFonts w:ascii="Arial" w:eastAsia="Times New Roman" w:hAnsi="Arial" w:cs="Arial"/>
                <w:color w:val="000000"/>
                <w:sz w:val="20"/>
                <w:szCs w:val="22"/>
              </w:rPr>
              <w:t>4</w:t>
            </w:r>
            <w:r w:rsidRPr="00FF5597">
              <w:rPr>
                <w:rFonts w:ascii="Arial" w:eastAsia="Times New Roman" w:hAnsi="Arial" w:cs="Arial"/>
                <w:color w:val="000000"/>
                <w:sz w:val="20"/>
                <w:szCs w:val="22"/>
              </w:rPr>
              <w:t>]</w:t>
            </w:r>
          </w:p>
        </w:tc>
        <w:tc>
          <w:tcPr>
            <w:tcW w:w="1780" w:type="dxa"/>
            <w:vAlign w:val="bottom"/>
          </w:tcPr>
          <w:p w14:paraId="3E178DC3" w14:textId="6EE706AE"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[ 52.    0.8]</w:t>
            </w:r>
          </w:p>
        </w:tc>
        <w:tc>
          <w:tcPr>
            <w:tcW w:w="2329" w:type="dxa"/>
            <w:vAlign w:val="bottom"/>
          </w:tcPr>
          <w:p w14:paraId="28A640E4" w14:textId="6065A31A"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        0.01391402]</w:t>
            </w:r>
          </w:p>
        </w:tc>
        <w:tc>
          <w:tcPr>
            <w:tcW w:w="2733" w:type="dxa"/>
            <w:vAlign w:val="bottom"/>
          </w:tcPr>
          <w:p w14:paraId="0D143682" w14:textId="42A2809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7BB7E9F7" w14:textId="77777777" w:rsidTr="00951FAD">
        <w:tc>
          <w:tcPr>
            <w:tcW w:w="1782" w:type="dxa"/>
            <w:vAlign w:val="bottom"/>
          </w:tcPr>
          <w:p w14:paraId="3A0988CD" w14:textId="75C7226A"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3</w:t>
            </w:r>
          </w:p>
        </w:tc>
        <w:tc>
          <w:tcPr>
            <w:tcW w:w="2347" w:type="dxa"/>
            <w:vAlign w:val="bottom"/>
          </w:tcPr>
          <w:p w14:paraId="1AD1F49F" w14:textId="6B8D8D3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[20.8, 0.7]</w:t>
            </w:r>
          </w:p>
        </w:tc>
        <w:tc>
          <w:tcPr>
            <w:tcW w:w="1780" w:type="dxa"/>
            <w:vAlign w:val="bottom"/>
          </w:tcPr>
          <w:p w14:paraId="03A22A91" w14:textId="7C66E3D1"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[ 59.4          2.1]</w:t>
            </w:r>
          </w:p>
        </w:tc>
        <w:tc>
          <w:tcPr>
            <w:tcW w:w="2329" w:type="dxa"/>
            <w:vAlign w:val="bottom"/>
          </w:tcPr>
          <w:p w14:paraId="7F47B5FE" w14:textId="78EAF35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[ 0.972       0.01897367]</w:t>
            </w:r>
          </w:p>
        </w:tc>
        <w:tc>
          <w:tcPr>
            <w:tcW w:w="2733" w:type="dxa"/>
            <w:vAlign w:val="bottom"/>
          </w:tcPr>
          <w:p w14:paraId="7D1DCFC0" w14:textId="2DDB430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28A87355" w14:textId="77777777" w:rsidTr="00951FAD">
        <w:tc>
          <w:tcPr>
            <w:tcW w:w="1782" w:type="dxa"/>
            <w:vAlign w:val="bottom"/>
          </w:tcPr>
          <w:p w14:paraId="59979440" w14:textId="424E484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4</w:t>
            </w:r>
          </w:p>
        </w:tc>
        <w:tc>
          <w:tcPr>
            <w:tcW w:w="2347" w:type="dxa"/>
            <w:vAlign w:val="bottom"/>
          </w:tcPr>
          <w:p w14:paraId="271F4E44" w14:textId="306EB8A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[16.0, 0.6]</w:t>
            </w:r>
          </w:p>
        </w:tc>
        <w:tc>
          <w:tcPr>
            <w:tcW w:w="1780" w:type="dxa"/>
            <w:vAlign w:val="bottom"/>
          </w:tcPr>
          <w:p w14:paraId="770A5992" w14:textId="4F02CB8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[ 60.           2.5]</w:t>
            </w:r>
          </w:p>
        </w:tc>
        <w:tc>
          <w:tcPr>
            <w:tcW w:w="2329" w:type="dxa"/>
            <w:vAlign w:val="bottom"/>
          </w:tcPr>
          <w:p w14:paraId="631B3232" w14:textId="6207728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[ 0.96        0.02529822]</w:t>
            </w:r>
          </w:p>
        </w:tc>
        <w:tc>
          <w:tcPr>
            <w:tcW w:w="2733" w:type="dxa"/>
            <w:vAlign w:val="bottom"/>
          </w:tcPr>
          <w:p w14:paraId="25618141" w14:textId="6DAA687E"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[ 0.992       0.00758947]</w:t>
            </w:r>
          </w:p>
        </w:tc>
      </w:tr>
      <w:tr w:rsidR="002C2F21" w:rsidRPr="00FF5597" w14:paraId="3CF16542" w14:textId="77777777" w:rsidTr="00951FAD">
        <w:tc>
          <w:tcPr>
            <w:tcW w:w="1782" w:type="dxa"/>
            <w:vAlign w:val="bottom"/>
          </w:tcPr>
          <w:p w14:paraId="615D39C0" w14:textId="2E400181"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5</w:t>
            </w:r>
          </w:p>
        </w:tc>
        <w:tc>
          <w:tcPr>
            <w:tcW w:w="2347" w:type="dxa"/>
            <w:vAlign w:val="bottom"/>
          </w:tcPr>
          <w:p w14:paraId="507D6B97" w14:textId="0A2393E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[13.8, 0.</w:t>
            </w:r>
            <w:r w:rsidR="00C657D6" w:rsidRPr="00FF5597">
              <w:rPr>
                <w:rFonts w:ascii="Arial" w:eastAsia="Times New Roman" w:hAnsi="Arial" w:cs="Arial"/>
                <w:color w:val="000000"/>
                <w:sz w:val="20"/>
                <w:szCs w:val="22"/>
              </w:rPr>
              <w:t>6</w:t>
            </w:r>
            <w:r w:rsidRPr="00FF5597">
              <w:rPr>
                <w:rFonts w:ascii="Arial" w:eastAsia="Times New Roman" w:hAnsi="Arial" w:cs="Arial"/>
                <w:color w:val="000000"/>
                <w:sz w:val="20"/>
                <w:szCs w:val="22"/>
              </w:rPr>
              <w:t>]</w:t>
            </w:r>
          </w:p>
        </w:tc>
        <w:tc>
          <w:tcPr>
            <w:tcW w:w="1780" w:type="dxa"/>
            <w:vAlign w:val="bottom"/>
          </w:tcPr>
          <w:p w14:paraId="76956ED2" w14:textId="0E01856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xml:space="preserve">[ 64.           </w:t>
            </w:r>
            <w:r w:rsidR="00C657D6" w:rsidRPr="00FF5597">
              <w:rPr>
                <w:rFonts w:ascii="Arial" w:eastAsia="Times New Roman" w:hAnsi="Arial" w:cs="Arial"/>
                <w:color w:val="000000"/>
                <w:sz w:val="20"/>
                <w:szCs w:val="22"/>
              </w:rPr>
              <w:t>3.0</w:t>
            </w:r>
            <w:r w:rsidRPr="00FF5597">
              <w:rPr>
                <w:rFonts w:ascii="Arial" w:eastAsia="Times New Roman" w:hAnsi="Arial" w:cs="Arial"/>
                <w:color w:val="000000"/>
                <w:sz w:val="20"/>
                <w:szCs w:val="22"/>
              </w:rPr>
              <w:t>]</w:t>
            </w:r>
          </w:p>
        </w:tc>
        <w:tc>
          <w:tcPr>
            <w:tcW w:w="2329" w:type="dxa"/>
            <w:vAlign w:val="bottom"/>
          </w:tcPr>
          <w:p w14:paraId="5DC96EDD" w14:textId="3BD0E70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[ 0.972       0.01897367]</w:t>
            </w:r>
          </w:p>
        </w:tc>
        <w:tc>
          <w:tcPr>
            <w:tcW w:w="2733" w:type="dxa"/>
            <w:vAlign w:val="bottom"/>
          </w:tcPr>
          <w:p w14:paraId="13AF08CD" w14:textId="372544B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[ 0.996       0.00379473]</w:t>
            </w:r>
          </w:p>
        </w:tc>
      </w:tr>
      <w:tr w:rsidR="002C2F21" w:rsidRPr="00FF5597" w14:paraId="04920EA9" w14:textId="77777777" w:rsidTr="00951FAD">
        <w:tc>
          <w:tcPr>
            <w:tcW w:w="1782" w:type="dxa"/>
            <w:vAlign w:val="bottom"/>
          </w:tcPr>
          <w:p w14:paraId="13C66514" w14:textId="6BEE6445"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6</w:t>
            </w:r>
          </w:p>
        </w:tc>
        <w:tc>
          <w:tcPr>
            <w:tcW w:w="2347" w:type="dxa"/>
            <w:vAlign w:val="bottom"/>
          </w:tcPr>
          <w:p w14:paraId="3D206A69" w14:textId="11ED21B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[11.4, 0.2]</w:t>
            </w:r>
          </w:p>
        </w:tc>
        <w:tc>
          <w:tcPr>
            <w:tcW w:w="1780" w:type="dxa"/>
            <w:vAlign w:val="bottom"/>
          </w:tcPr>
          <w:p w14:paraId="1F9F1630" w14:textId="6B6675C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[ 62.4          1.3]</w:t>
            </w:r>
          </w:p>
        </w:tc>
        <w:tc>
          <w:tcPr>
            <w:tcW w:w="2329" w:type="dxa"/>
            <w:vAlign w:val="bottom"/>
          </w:tcPr>
          <w:p w14:paraId="3522F353" w14:textId="0C0C0ADC"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[ 0.964       0.02656313]</w:t>
            </w:r>
          </w:p>
        </w:tc>
        <w:tc>
          <w:tcPr>
            <w:tcW w:w="2733" w:type="dxa"/>
            <w:vAlign w:val="bottom"/>
          </w:tcPr>
          <w:p w14:paraId="18DD805C" w14:textId="14468D1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4E22899C" w14:textId="77777777" w:rsidTr="00951FAD">
        <w:trPr>
          <w:trHeight w:val="292"/>
        </w:trPr>
        <w:tc>
          <w:tcPr>
            <w:tcW w:w="1782" w:type="dxa"/>
            <w:vAlign w:val="bottom"/>
          </w:tcPr>
          <w:p w14:paraId="72491693" w14:textId="61071B3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7</w:t>
            </w:r>
          </w:p>
        </w:tc>
        <w:tc>
          <w:tcPr>
            <w:tcW w:w="2347" w:type="dxa"/>
            <w:vAlign w:val="bottom"/>
          </w:tcPr>
          <w:p w14:paraId="78F3F38B" w14:textId="33D6130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[10.8, 0.3]</w:t>
            </w:r>
          </w:p>
        </w:tc>
        <w:tc>
          <w:tcPr>
            <w:tcW w:w="1780" w:type="dxa"/>
            <w:vAlign w:val="bottom"/>
          </w:tcPr>
          <w:p w14:paraId="41D31C4C" w14:textId="54C2806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[ 68.6          2.3]</w:t>
            </w:r>
          </w:p>
        </w:tc>
        <w:tc>
          <w:tcPr>
            <w:tcW w:w="2329" w:type="dxa"/>
            <w:vAlign w:val="bottom"/>
          </w:tcPr>
          <w:p w14:paraId="5AF172BD" w14:textId="299DC48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[ 0.968      0.0227684]</w:t>
            </w:r>
          </w:p>
        </w:tc>
        <w:tc>
          <w:tcPr>
            <w:tcW w:w="2733" w:type="dxa"/>
            <w:vAlign w:val="bottom"/>
          </w:tcPr>
          <w:p w14:paraId="7BCBA269" w14:textId="4C855B9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7C37AF95" w14:textId="77777777" w:rsidTr="00951FAD">
        <w:tc>
          <w:tcPr>
            <w:tcW w:w="1782" w:type="dxa"/>
            <w:vAlign w:val="bottom"/>
          </w:tcPr>
          <w:p w14:paraId="1E05FC11" w14:textId="563EFAAB"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8</w:t>
            </w:r>
          </w:p>
        </w:tc>
        <w:tc>
          <w:tcPr>
            <w:tcW w:w="2347" w:type="dxa"/>
            <w:vAlign w:val="bottom"/>
          </w:tcPr>
          <w:p w14:paraId="66A3DC35" w14:textId="0E3CA91C"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[9.8, 0.4]</w:t>
            </w:r>
          </w:p>
        </w:tc>
        <w:tc>
          <w:tcPr>
            <w:tcW w:w="1780" w:type="dxa"/>
            <w:vAlign w:val="bottom"/>
          </w:tcPr>
          <w:p w14:paraId="3743DAC2" w14:textId="44C4F98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[ 70.4          3.5]</w:t>
            </w:r>
          </w:p>
        </w:tc>
        <w:tc>
          <w:tcPr>
            <w:tcW w:w="2329" w:type="dxa"/>
            <w:vAlign w:val="bottom"/>
          </w:tcPr>
          <w:p w14:paraId="412C27D5" w14:textId="0C284D51"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[ 0.968      0.0227684]</w:t>
            </w:r>
          </w:p>
        </w:tc>
        <w:tc>
          <w:tcPr>
            <w:tcW w:w="2733" w:type="dxa"/>
            <w:vAlign w:val="bottom"/>
          </w:tcPr>
          <w:p w14:paraId="5600EAAC" w14:textId="61D2C9F6"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[ 0.988       0.00885438]</w:t>
            </w:r>
          </w:p>
        </w:tc>
      </w:tr>
      <w:tr w:rsidR="002C2F21" w:rsidRPr="00FF5597" w14:paraId="1D8A5544" w14:textId="77777777" w:rsidTr="00951FAD">
        <w:tc>
          <w:tcPr>
            <w:tcW w:w="1782" w:type="dxa"/>
            <w:vAlign w:val="bottom"/>
          </w:tcPr>
          <w:p w14:paraId="7F57E4EE" w14:textId="41D6F305"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9</w:t>
            </w:r>
          </w:p>
        </w:tc>
        <w:tc>
          <w:tcPr>
            <w:tcW w:w="2347" w:type="dxa"/>
            <w:vAlign w:val="bottom"/>
          </w:tcPr>
          <w:p w14:paraId="69F67DC3" w14:textId="7E53A37E"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[9.4, 0.3]</w:t>
            </w:r>
          </w:p>
        </w:tc>
        <w:tc>
          <w:tcPr>
            <w:tcW w:w="1780" w:type="dxa"/>
            <w:vAlign w:val="bottom"/>
          </w:tcPr>
          <w:p w14:paraId="3043930F" w14:textId="53A4E75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[ 75.6          3.2]</w:t>
            </w:r>
          </w:p>
        </w:tc>
        <w:tc>
          <w:tcPr>
            <w:tcW w:w="2329" w:type="dxa"/>
            <w:vAlign w:val="bottom"/>
          </w:tcPr>
          <w:p w14:paraId="2B6D6B89" w14:textId="10B2F16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[ 0.976       0.01770875]</w:t>
            </w:r>
          </w:p>
        </w:tc>
        <w:tc>
          <w:tcPr>
            <w:tcW w:w="2733" w:type="dxa"/>
            <w:vAlign w:val="bottom"/>
          </w:tcPr>
          <w:p w14:paraId="1FC32C61" w14:textId="36B5168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[ 0.996       0.00379473]</w:t>
            </w:r>
          </w:p>
        </w:tc>
      </w:tr>
      <w:tr w:rsidR="002C2F21" w:rsidRPr="00FF5597" w14:paraId="555C3CF7" w14:textId="77777777" w:rsidTr="00951FAD">
        <w:tc>
          <w:tcPr>
            <w:tcW w:w="1782" w:type="dxa"/>
            <w:vAlign w:val="bottom"/>
          </w:tcPr>
          <w:p w14:paraId="5EF5C4E1" w14:textId="780B8CE1"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10</w:t>
            </w:r>
          </w:p>
        </w:tc>
        <w:tc>
          <w:tcPr>
            <w:tcW w:w="2347" w:type="dxa"/>
            <w:vAlign w:val="bottom"/>
          </w:tcPr>
          <w:p w14:paraId="158EC7E7" w14:textId="3C7CC896"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[8.8, 0.3]</w:t>
            </w:r>
          </w:p>
        </w:tc>
        <w:tc>
          <w:tcPr>
            <w:tcW w:w="1780" w:type="dxa"/>
            <w:vAlign w:val="bottom"/>
          </w:tcPr>
          <w:p w14:paraId="2197AC6E" w14:textId="784CAD4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[ 78.           3.3]</w:t>
            </w:r>
          </w:p>
        </w:tc>
        <w:tc>
          <w:tcPr>
            <w:tcW w:w="2329" w:type="dxa"/>
            <w:vAlign w:val="bottom"/>
          </w:tcPr>
          <w:p w14:paraId="52BEC4B0" w14:textId="300760C5"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[ 0.968      0.0227684]</w:t>
            </w:r>
          </w:p>
        </w:tc>
        <w:tc>
          <w:tcPr>
            <w:tcW w:w="2733" w:type="dxa"/>
            <w:vAlign w:val="bottom"/>
          </w:tcPr>
          <w:p w14:paraId="7B8C6DC6" w14:textId="0B73486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[ 0.992       0.00758947]</w:t>
            </w:r>
          </w:p>
        </w:tc>
      </w:tr>
      <w:tr w:rsidR="002C2F21" w:rsidRPr="00FF5597" w14:paraId="25A21D8B" w14:textId="77777777" w:rsidTr="00951FAD">
        <w:tc>
          <w:tcPr>
            <w:tcW w:w="1782" w:type="dxa"/>
            <w:vAlign w:val="bottom"/>
          </w:tcPr>
          <w:p w14:paraId="4E9BA945" w14:textId="5DACBBE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11</w:t>
            </w:r>
          </w:p>
        </w:tc>
        <w:tc>
          <w:tcPr>
            <w:tcW w:w="2347" w:type="dxa"/>
            <w:vAlign w:val="bottom"/>
          </w:tcPr>
          <w:p w14:paraId="44B9983A" w14:textId="5701702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[7.</w:t>
            </w:r>
            <w:r w:rsidR="00C657D6" w:rsidRPr="00FF5597">
              <w:rPr>
                <w:rFonts w:ascii="Arial" w:eastAsia="Times New Roman" w:hAnsi="Arial" w:cs="Arial"/>
                <w:color w:val="000000"/>
                <w:sz w:val="20"/>
                <w:szCs w:val="22"/>
              </w:rPr>
              <w:t>8</w:t>
            </w:r>
            <w:r w:rsidRPr="00FF5597">
              <w:rPr>
                <w:rFonts w:ascii="Arial" w:eastAsia="Times New Roman" w:hAnsi="Arial" w:cs="Arial"/>
                <w:color w:val="000000"/>
                <w:sz w:val="20"/>
                <w:szCs w:val="22"/>
              </w:rPr>
              <w:t>, 0.4]</w:t>
            </w:r>
          </w:p>
        </w:tc>
        <w:tc>
          <w:tcPr>
            <w:tcW w:w="1780" w:type="dxa"/>
            <w:vAlign w:val="bottom"/>
          </w:tcPr>
          <w:p w14:paraId="1F11D2F2" w14:textId="30A07C7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[ 74.8          4.8]</w:t>
            </w:r>
          </w:p>
        </w:tc>
        <w:tc>
          <w:tcPr>
            <w:tcW w:w="2329" w:type="dxa"/>
            <w:vAlign w:val="bottom"/>
          </w:tcPr>
          <w:p w14:paraId="09D65AA5" w14:textId="49163BF5"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[ 0.968      0.0227684]</w:t>
            </w:r>
          </w:p>
        </w:tc>
        <w:tc>
          <w:tcPr>
            <w:tcW w:w="2733" w:type="dxa"/>
            <w:vAlign w:val="bottom"/>
          </w:tcPr>
          <w:p w14:paraId="7F601F6A" w14:textId="27F66C1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        0.00632456]</w:t>
            </w:r>
          </w:p>
        </w:tc>
      </w:tr>
      <w:tr w:rsidR="002C2F21" w:rsidRPr="00FF5597" w14:paraId="5FD14C12" w14:textId="77777777" w:rsidTr="00951FAD">
        <w:tc>
          <w:tcPr>
            <w:tcW w:w="1782" w:type="dxa"/>
            <w:vAlign w:val="bottom"/>
          </w:tcPr>
          <w:p w14:paraId="57543709" w14:textId="6743D6BE"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12</w:t>
            </w:r>
          </w:p>
        </w:tc>
        <w:tc>
          <w:tcPr>
            <w:tcW w:w="2347" w:type="dxa"/>
            <w:vAlign w:val="bottom"/>
          </w:tcPr>
          <w:p w14:paraId="54D0306E" w14:textId="36DB6F2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[7.</w:t>
            </w:r>
            <w:r w:rsidR="00C657D6" w:rsidRPr="00FF5597">
              <w:rPr>
                <w:rFonts w:ascii="Arial" w:eastAsia="Times New Roman" w:hAnsi="Arial" w:cs="Arial"/>
                <w:color w:val="000000"/>
                <w:sz w:val="20"/>
                <w:szCs w:val="22"/>
              </w:rPr>
              <w:t>8</w:t>
            </w:r>
            <w:r w:rsidRPr="00FF5597">
              <w:rPr>
                <w:rFonts w:ascii="Arial" w:eastAsia="Times New Roman" w:hAnsi="Arial" w:cs="Arial"/>
                <w:color w:val="000000"/>
                <w:sz w:val="20"/>
                <w:szCs w:val="22"/>
              </w:rPr>
              <w:t>, 0.</w:t>
            </w:r>
            <w:r w:rsidR="00C657D6" w:rsidRPr="00FF5597">
              <w:rPr>
                <w:rFonts w:ascii="Arial" w:eastAsia="Times New Roman" w:hAnsi="Arial" w:cs="Arial"/>
                <w:color w:val="000000"/>
                <w:sz w:val="20"/>
                <w:szCs w:val="22"/>
              </w:rPr>
              <w:t>2</w:t>
            </w:r>
            <w:r w:rsidRPr="00FF5597">
              <w:rPr>
                <w:rFonts w:ascii="Arial" w:eastAsia="Times New Roman" w:hAnsi="Arial" w:cs="Arial"/>
                <w:color w:val="000000"/>
                <w:sz w:val="20"/>
                <w:szCs w:val="22"/>
              </w:rPr>
              <w:t>]</w:t>
            </w:r>
          </w:p>
        </w:tc>
        <w:tc>
          <w:tcPr>
            <w:tcW w:w="1780" w:type="dxa"/>
            <w:vAlign w:val="bottom"/>
          </w:tcPr>
          <w:p w14:paraId="51DED5D5" w14:textId="39730EDB"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[ 81.6          2.</w:t>
            </w:r>
            <w:r w:rsidR="00C657D6" w:rsidRPr="00FF5597">
              <w:rPr>
                <w:rFonts w:ascii="Arial" w:eastAsia="Times New Roman" w:hAnsi="Arial" w:cs="Arial"/>
                <w:color w:val="000000"/>
                <w:sz w:val="20"/>
                <w:szCs w:val="22"/>
              </w:rPr>
              <w:t>1</w:t>
            </w:r>
            <w:r w:rsidRPr="00FF5597">
              <w:rPr>
                <w:rFonts w:ascii="Arial" w:eastAsia="Times New Roman" w:hAnsi="Arial" w:cs="Arial"/>
                <w:color w:val="000000"/>
                <w:sz w:val="20"/>
                <w:szCs w:val="22"/>
              </w:rPr>
              <w:t>]</w:t>
            </w:r>
          </w:p>
        </w:tc>
        <w:tc>
          <w:tcPr>
            <w:tcW w:w="2329" w:type="dxa"/>
            <w:vAlign w:val="bottom"/>
          </w:tcPr>
          <w:p w14:paraId="6CBE3F77" w14:textId="77F2FB5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        0.01644384]</w:t>
            </w:r>
          </w:p>
        </w:tc>
        <w:tc>
          <w:tcPr>
            <w:tcW w:w="2733" w:type="dxa"/>
            <w:vAlign w:val="bottom"/>
          </w:tcPr>
          <w:p w14:paraId="5995B86E" w14:textId="2521A4F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[ 0.996       0.00379473]</w:t>
            </w:r>
          </w:p>
        </w:tc>
      </w:tr>
      <w:tr w:rsidR="002C2F21" w:rsidRPr="00FF5597" w14:paraId="64039FDE" w14:textId="77777777" w:rsidTr="00951FAD">
        <w:tc>
          <w:tcPr>
            <w:tcW w:w="1782" w:type="dxa"/>
            <w:vAlign w:val="bottom"/>
          </w:tcPr>
          <w:p w14:paraId="7B602EE5" w14:textId="5B587CF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13</w:t>
            </w:r>
          </w:p>
        </w:tc>
        <w:tc>
          <w:tcPr>
            <w:tcW w:w="2347" w:type="dxa"/>
            <w:vAlign w:val="bottom"/>
          </w:tcPr>
          <w:p w14:paraId="33F3F7A9" w14:textId="588060BC" w:rsidR="002C2F21" w:rsidRPr="00FF5597" w:rsidRDefault="00C657D6" w:rsidP="00913905">
            <w:pPr>
              <w:rPr>
                <w:rFonts w:ascii="Arial" w:eastAsiaTheme="minorEastAsia" w:hAnsi="Arial" w:cs="Arial"/>
                <w:sz w:val="20"/>
              </w:rPr>
            </w:pPr>
            <w:r w:rsidRPr="00FF5597">
              <w:rPr>
                <w:rFonts w:ascii="Arial" w:eastAsia="Times New Roman" w:hAnsi="Arial" w:cs="Arial"/>
                <w:color w:val="000000"/>
                <w:sz w:val="20"/>
                <w:szCs w:val="22"/>
              </w:rPr>
              <w:t>[7.8</w:t>
            </w:r>
            <w:r w:rsidR="002C2F21" w:rsidRPr="00FF5597">
              <w:rPr>
                <w:rFonts w:ascii="Arial" w:eastAsia="Times New Roman" w:hAnsi="Arial" w:cs="Arial"/>
                <w:color w:val="000000"/>
                <w:sz w:val="20"/>
                <w:szCs w:val="22"/>
              </w:rPr>
              <w:t>, 0.3]</w:t>
            </w:r>
          </w:p>
        </w:tc>
        <w:tc>
          <w:tcPr>
            <w:tcW w:w="1780" w:type="dxa"/>
            <w:vAlign w:val="bottom"/>
          </w:tcPr>
          <w:p w14:paraId="3170DA99" w14:textId="3E9F104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[ 88.4          4.</w:t>
            </w:r>
            <w:r w:rsidR="00C657D6" w:rsidRPr="00FF5597">
              <w:rPr>
                <w:rFonts w:ascii="Arial" w:eastAsia="Times New Roman" w:hAnsi="Arial" w:cs="Arial"/>
                <w:color w:val="000000"/>
                <w:sz w:val="20"/>
                <w:szCs w:val="22"/>
              </w:rPr>
              <w:t>4</w:t>
            </w:r>
            <w:r w:rsidRPr="00FF5597">
              <w:rPr>
                <w:rFonts w:ascii="Arial" w:eastAsia="Times New Roman" w:hAnsi="Arial" w:cs="Arial"/>
                <w:color w:val="000000"/>
                <w:sz w:val="20"/>
                <w:szCs w:val="22"/>
              </w:rPr>
              <w:t>]</w:t>
            </w:r>
          </w:p>
        </w:tc>
        <w:tc>
          <w:tcPr>
            <w:tcW w:w="2329" w:type="dxa"/>
            <w:vAlign w:val="bottom"/>
          </w:tcPr>
          <w:p w14:paraId="517EEF01" w14:textId="1A781E8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[ 0.984       0.01517893]</w:t>
            </w:r>
          </w:p>
        </w:tc>
        <w:tc>
          <w:tcPr>
            <w:tcW w:w="2733" w:type="dxa"/>
            <w:vAlign w:val="bottom"/>
          </w:tcPr>
          <w:p w14:paraId="0DA3E7E3" w14:textId="566A5F2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6173FB72" w14:textId="77777777" w:rsidTr="00951FAD">
        <w:tc>
          <w:tcPr>
            <w:tcW w:w="1782" w:type="dxa"/>
            <w:vAlign w:val="bottom"/>
          </w:tcPr>
          <w:p w14:paraId="7A18EE86" w14:textId="07EEBE01"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14</w:t>
            </w:r>
          </w:p>
        </w:tc>
        <w:tc>
          <w:tcPr>
            <w:tcW w:w="2347" w:type="dxa"/>
            <w:vAlign w:val="bottom"/>
          </w:tcPr>
          <w:p w14:paraId="29837395" w14:textId="529C9C3E" w:rsidR="002C2F21" w:rsidRPr="00FF5597" w:rsidRDefault="00C657D6" w:rsidP="00913905">
            <w:pPr>
              <w:rPr>
                <w:rFonts w:ascii="Arial" w:eastAsiaTheme="minorEastAsia" w:hAnsi="Arial" w:cs="Arial"/>
                <w:sz w:val="20"/>
              </w:rPr>
            </w:pPr>
            <w:r w:rsidRPr="00FF5597">
              <w:rPr>
                <w:rFonts w:ascii="Arial" w:eastAsia="Times New Roman" w:hAnsi="Arial" w:cs="Arial"/>
                <w:color w:val="000000"/>
                <w:sz w:val="20"/>
                <w:szCs w:val="22"/>
              </w:rPr>
              <w:t>[7.0, 0.3</w:t>
            </w:r>
            <w:r w:rsidR="002C2F21" w:rsidRPr="00FF5597">
              <w:rPr>
                <w:rFonts w:ascii="Arial" w:eastAsia="Times New Roman" w:hAnsi="Arial" w:cs="Arial"/>
                <w:color w:val="000000"/>
                <w:sz w:val="20"/>
                <w:szCs w:val="22"/>
              </w:rPr>
              <w:t>]</w:t>
            </w:r>
          </w:p>
        </w:tc>
        <w:tc>
          <w:tcPr>
            <w:tcW w:w="1780" w:type="dxa"/>
            <w:vAlign w:val="bottom"/>
          </w:tcPr>
          <w:p w14:paraId="32F5D9FF" w14:textId="17F82C1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xml:space="preserve">[ 84.           </w:t>
            </w:r>
            <w:r w:rsidR="00C657D6" w:rsidRPr="00FF5597">
              <w:rPr>
                <w:rFonts w:ascii="Arial" w:eastAsia="Times New Roman" w:hAnsi="Arial" w:cs="Arial"/>
                <w:color w:val="000000"/>
                <w:sz w:val="20"/>
                <w:szCs w:val="22"/>
              </w:rPr>
              <w:t>4.0</w:t>
            </w:r>
            <w:r w:rsidRPr="00FF5597">
              <w:rPr>
                <w:rFonts w:ascii="Arial" w:eastAsia="Times New Roman" w:hAnsi="Arial" w:cs="Arial"/>
                <w:color w:val="000000"/>
                <w:sz w:val="20"/>
                <w:szCs w:val="22"/>
              </w:rPr>
              <w:t>]</w:t>
            </w:r>
          </w:p>
        </w:tc>
        <w:tc>
          <w:tcPr>
            <w:tcW w:w="2329" w:type="dxa"/>
            <w:vAlign w:val="bottom"/>
          </w:tcPr>
          <w:p w14:paraId="1CB8CE53" w14:textId="36E0249B"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[ 0.968      0.0227684]</w:t>
            </w:r>
          </w:p>
        </w:tc>
        <w:tc>
          <w:tcPr>
            <w:tcW w:w="2733" w:type="dxa"/>
            <w:vAlign w:val="bottom"/>
          </w:tcPr>
          <w:p w14:paraId="78D012F3" w14:textId="3AD937F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[ 0.976       0.00619677]</w:t>
            </w:r>
          </w:p>
        </w:tc>
      </w:tr>
      <w:tr w:rsidR="002C2F21" w:rsidRPr="00FF5597" w14:paraId="253AA6A0" w14:textId="77777777" w:rsidTr="00951FAD">
        <w:tc>
          <w:tcPr>
            <w:tcW w:w="1782" w:type="dxa"/>
            <w:vAlign w:val="bottom"/>
          </w:tcPr>
          <w:p w14:paraId="39823854" w14:textId="7DDEEE96"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15</w:t>
            </w:r>
          </w:p>
        </w:tc>
        <w:tc>
          <w:tcPr>
            <w:tcW w:w="2347" w:type="dxa"/>
            <w:vAlign w:val="bottom"/>
          </w:tcPr>
          <w:p w14:paraId="53B7C847" w14:textId="65EE7BF1"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[6.</w:t>
            </w:r>
            <w:r w:rsidR="00C657D6" w:rsidRPr="00FF5597">
              <w:rPr>
                <w:rFonts w:ascii="Arial" w:eastAsia="Times New Roman" w:hAnsi="Arial" w:cs="Arial"/>
                <w:color w:val="000000"/>
                <w:sz w:val="20"/>
                <w:szCs w:val="22"/>
              </w:rPr>
              <w:t>8</w:t>
            </w:r>
            <w:r w:rsidRPr="00FF5597">
              <w:rPr>
                <w:rFonts w:ascii="Arial" w:eastAsia="Times New Roman" w:hAnsi="Arial" w:cs="Arial"/>
                <w:color w:val="000000"/>
                <w:sz w:val="20"/>
                <w:szCs w:val="22"/>
              </w:rPr>
              <w:t>, 0.</w:t>
            </w:r>
            <w:r w:rsidR="00C657D6" w:rsidRPr="00FF5597">
              <w:rPr>
                <w:rFonts w:ascii="Arial" w:eastAsia="Times New Roman" w:hAnsi="Arial" w:cs="Arial"/>
                <w:color w:val="000000"/>
                <w:sz w:val="20"/>
                <w:szCs w:val="22"/>
              </w:rPr>
              <w:t>2</w:t>
            </w:r>
            <w:r w:rsidRPr="00FF5597">
              <w:rPr>
                <w:rFonts w:ascii="Arial" w:eastAsia="Times New Roman" w:hAnsi="Arial" w:cs="Arial"/>
                <w:color w:val="000000"/>
                <w:sz w:val="20"/>
                <w:szCs w:val="22"/>
              </w:rPr>
              <w:t>]</w:t>
            </w:r>
          </w:p>
        </w:tc>
        <w:tc>
          <w:tcPr>
            <w:tcW w:w="1780" w:type="dxa"/>
            <w:vAlign w:val="bottom"/>
          </w:tcPr>
          <w:p w14:paraId="4C8B3CDC" w14:textId="1792FFF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[ 87.           2.</w:t>
            </w:r>
            <w:r w:rsidR="00C657D6" w:rsidRPr="00FF5597">
              <w:rPr>
                <w:rFonts w:ascii="Arial" w:eastAsia="Times New Roman" w:hAnsi="Arial" w:cs="Arial"/>
                <w:color w:val="000000"/>
                <w:sz w:val="20"/>
                <w:szCs w:val="22"/>
              </w:rPr>
              <w:t>7</w:t>
            </w:r>
            <w:r w:rsidRPr="00FF5597">
              <w:rPr>
                <w:rFonts w:ascii="Arial" w:eastAsia="Times New Roman" w:hAnsi="Arial" w:cs="Arial"/>
                <w:color w:val="000000"/>
                <w:sz w:val="20"/>
                <w:szCs w:val="22"/>
              </w:rPr>
              <w:t>]</w:t>
            </w:r>
          </w:p>
        </w:tc>
        <w:tc>
          <w:tcPr>
            <w:tcW w:w="2329" w:type="dxa"/>
            <w:vAlign w:val="bottom"/>
          </w:tcPr>
          <w:p w14:paraId="14AAA16F" w14:textId="4981E34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[ 0.972       0.02403331]</w:t>
            </w:r>
          </w:p>
        </w:tc>
        <w:tc>
          <w:tcPr>
            <w:tcW w:w="2733" w:type="dxa"/>
            <w:vAlign w:val="bottom"/>
          </w:tcPr>
          <w:p w14:paraId="70FFED2C" w14:textId="4FD1D0C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[ 0.992       0.00758947]</w:t>
            </w:r>
          </w:p>
        </w:tc>
      </w:tr>
      <w:tr w:rsidR="002C2F21" w:rsidRPr="00FF5597" w14:paraId="12D405F8" w14:textId="77777777" w:rsidTr="00951FAD">
        <w:tc>
          <w:tcPr>
            <w:tcW w:w="1782" w:type="dxa"/>
            <w:vAlign w:val="bottom"/>
          </w:tcPr>
          <w:p w14:paraId="5617027E" w14:textId="7CF161A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16</w:t>
            </w:r>
          </w:p>
        </w:tc>
        <w:tc>
          <w:tcPr>
            <w:tcW w:w="2347" w:type="dxa"/>
            <w:vAlign w:val="bottom"/>
          </w:tcPr>
          <w:p w14:paraId="4BC788B8" w14:textId="433C8EA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[6.</w:t>
            </w:r>
            <w:r w:rsidR="00C657D6" w:rsidRPr="00FF5597">
              <w:rPr>
                <w:rFonts w:ascii="Arial" w:eastAsia="Times New Roman" w:hAnsi="Arial" w:cs="Arial"/>
                <w:color w:val="000000"/>
                <w:sz w:val="20"/>
                <w:szCs w:val="22"/>
              </w:rPr>
              <w:t>8</w:t>
            </w:r>
            <w:r w:rsidRPr="00FF5597">
              <w:rPr>
                <w:rFonts w:ascii="Arial" w:eastAsia="Times New Roman" w:hAnsi="Arial" w:cs="Arial"/>
                <w:color w:val="000000"/>
                <w:sz w:val="20"/>
                <w:szCs w:val="22"/>
              </w:rPr>
              <w:t>, 0.3]</w:t>
            </w:r>
          </w:p>
        </w:tc>
        <w:tc>
          <w:tcPr>
            <w:tcW w:w="1780" w:type="dxa"/>
            <w:vAlign w:val="bottom"/>
          </w:tcPr>
          <w:p w14:paraId="40D4D8BB" w14:textId="19B5CDCB"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[ 92.8          5.</w:t>
            </w:r>
            <w:r w:rsidR="00C657D6" w:rsidRPr="00FF5597">
              <w:rPr>
                <w:rFonts w:ascii="Arial" w:eastAsia="Times New Roman" w:hAnsi="Arial" w:cs="Arial"/>
                <w:color w:val="000000"/>
                <w:sz w:val="20"/>
                <w:szCs w:val="22"/>
              </w:rPr>
              <w:t>4</w:t>
            </w:r>
            <w:r w:rsidRPr="00FF5597">
              <w:rPr>
                <w:rFonts w:ascii="Arial" w:eastAsia="Times New Roman" w:hAnsi="Arial" w:cs="Arial"/>
                <w:color w:val="000000"/>
                <w:sz w:val="20"/>
                <w:szCs w:val="22"/>
              </w:rPr>
              <w:t>]</w:t>
            </w:r>
          </w:p>
        </w:tc>
        <w:tc>
          <w:tcPr>
            <w:tcW w:w="2329" w:type="dxa"/>
            <w:vAlign w:val="bottom"/>
          </w:tcPr>
          <w:p w14:paraId="408B4843" w14:textId="1A15979E"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[ 0.972       0.02150349]</w:t>
            </w:r>
          </w:p>
        </w:tc>
        <w:tc>
          <w:tcPr>
            <w:tcW w:w="2733" w:type="dxa"/>
            <w:vAlign w:val="bottom"/>
          </w:tcPr>
          <w:p w14:paraId="3A60135F" w14:textId="74EB115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[ 0.996       0.00379473]</w:t>
            </w:r>
          </w:p>
        </w:tc>
      </w:tr>
      <w:tr w:rsidR="002C2F21" w:rsidRPr="00FF5597" w14:paraId="50BAA1B0" w14:textId="77777777" w:rsidTr="00951FAD">
        <w:tc>
          <w:tcPr>
            <w:tcW w:w="1782" w:type="dxa"/>
            <w:vAlign w:val="bottom"/>
          </w:tcPr>
          <w:p w14:paraId="6AF5C87E" w14:textId="3FFEAA6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17</w:t>
            </w:r>
          </w:p>
        </w:tc>
        <w:tc>
          <w:tcPr>
            <w:tcW w:w="2347" w:type="dxa"/>
            <w:vAlign w:val="bottom"/>
          </w:tcPr>
          <w:p w14:paraId="72197BF6" w14:textId="5FB60C6A"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[5.</w:t>
            </w:r>
            <w:r w:rsidR="00C657D6" w:rsidRPr="00FF5597">
              <w:rPr>
                <w:rFonts w:ascii="Arial" w:eastAsia="Times New Roman" w:hAnsi="Arial" w:cs="Arial"/>
                <w:color w:val="000000"/>
                <w:sz w:val="20"/>
                <w:szCs w:val="22"/>
              </w:rPr>
              <w:t>8</w:t>
            </w:r>
            <w:r w:rsidRPr="00FF5597">
              <w:rPr>
                <w:rFonts w:ascii="Arial" w:eastAsia="Times New Roman" w:hAnsi="Arial" w:cs="Arial"/>
                <w:color w:val="000000"/>
                <w:sz w:val="20"/>
                <w:szCs w:val="22"/>
              </w:rPr>
              <w:t>, 0.3]</w:t>
            </w:r>
          </w:p>
        </w:tc>
        <w:tc>
          <w:tcPr>
            <w:tcW w:w="1780" w:type="dxa"/>
            <w:vAlign w:val="bottom"/>
          </w:tcPr>
          <w:p w14:paraId="56B585AD" w14:textId="3B3716F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[ 81.6          5.</w:t>
            </w:r>
            <w:r w:rsidR="00C657D6" w:rsidRPr="00FF5597">
              <w:rPr>
                <w:rFonts w:ascii="Arial" w:eastAsia="Times New Roman" w:hAnsi="Arial" w:cs="Arial"/>
                <w:color w:val="000000"/>
                <w:sz w:val="20"/>
                <w:szCs w:val="22"/>
              </w:rPr>
              <w:t>7</w:t>
            </w:r>
            <w:r w:rsidRPr="00FF5597">
              <w:rPr>
                <w:rFonts w:ascii="Arial" w:eastAsia="Times New Roman" w:hAnsi="Arial" w:cs="Arial"/>
                <w:color w:val="000000"/>
                <w:sz w:val="20"/>
                <w:szCs w:val="22"/>
              </w:rPr>
              <w:t>]</w:t>
            </w:r>
          </w:p>
        </w:tc>
        <w:tc>
          <w:tcPr>
            <w:tcW w:w="2329" w:type="dxa"/>
            <w:vAlign w:val="bottom"/>
          </w:tcPr>
          <w:p w14:paraId="0CD61AB0" w14:textId="41FF689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[ 0.972       0.01897367]</w:t>
            </w:r>
          </w:p>
        </w:tc>
        <w:tc>
          <w:tcPr>
            <w:tcW w:w="2733" w:type="dxa"/>
            <w:vAlign w:val="bottom"/>
          </w:tcPr>
          <w:p w14:paraId="0CCA8771" w14:textId="60C07A46"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[ 0.976       0.01465093]</w:t>
            </w:r>
          </w:p>
        </w:tc>
      </w:tr>
      <w:tr w:rsidR="002C2F21" w:rsidRPr="00FF5597" w14:paraId="7F601205" w14:textId="77777777" w:rsidTr="00951FAD">
        <w:tc>
          <w:tcPr>
            <w:tcW w:w="1782" w:type="dxa"/>
            <w:vAlign w:val="bottom"/>
          </w:tcPr>
          <w:p w14:paraId="22D9BA27" w14:textId="0284F88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18</w:t>
            </w:r>
          </w:p>
        </w:tc>
        <w:tc>
          <w:tcPr>
            <w:tcW w:w="2347" w:type="dxa"/>
            <w:vAlign w:val="bottom"/>
          </w:tcPr>
          <w:p w14:paraId="15C71C26" w14:textId="67EC3A1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[5.</w:t>
            </w:r>
            <w:r w:rsidR="00C657D6" w:rsidRPr="00FF5597">
              <w:rPr>
                <w:rFonts w:ascii="Arial" w:eastAsia="Times New Roman" w:hAnsi="Arial" w:cs="Arial"/>
                <w:color w:val="000000"/>
                <w:sz w:val="20"/>
                <w:szCs w:val="22"/>
              </w:rPr>
              <w:t>8</w:t>
            </w:r>
            <w:r w:rsidRPr="00FF5597">
              <w:rPr>
                <w:rFonts w:ascii="Arial" w:eastAsia="Times New Roman" w:hAnsi="Arial" w:cs="Arial"/>
                <w:color w:val="000000"/>
                <w:sz w:val="20"/>
                <w:szCs w:val="22"/>
              </w:rPr>
              <w:t>, 0.</w:t>
            </w:r>
            <w:r w:rsidR="00C657D6" w:rsidRPr="00FF5597">
              <w:rPr>
                <w:rFonts w:ascii="Arial" w:eastAsia="Times New Roman" w:hAnsi="Arial" w:cs="Arial"/>
                <w:color w:val="000000"/>
                <w:sz w:val="20"/>
                <w:szCs w:val="22"/>
              </w:rPr>
              <w:t>2</w:t>
            </w:r>
            <w:r w:rsidRPr="00FF5597">
              <w:rPr>
                <w:rFonts w:ascii="Arial" w:eastAsia="Times New Roman" w:hAnsi="Arial" w:cs="Arial"/>
                <w:color w:val="000000"/>
                <w:sz w:val="20"/>
                <w:szCs w:val="22"/>
              </w:rPr>
              <w:t>]</w:t>
            </w:r>
          </w:p>
        </w:tc>
        <w:tc>
          <w:tcPr>
            <w:tcW w:w="1780" w:type="dxa"/>
            <w:vAlign w:val="bottom"/>
          </w:tcPr>
          <w:p w14:paraId="128F9734" w14:textId="4B78E0F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[ 86.4          3.2]</w:t>
            </w:r>
          </w:p>
        </w:tc>
        <w:tc>
          <w:tcPr>
            <w:tcW w:w="2329" w:type="dxa"/>
            <w:vAlign w:val="bottom"/>
          </w:tcPr>
          <w:p w14:paraId="29A85E9D" w14:textId="2AD450B5"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[ 0.976       0.01517893]</w:t>
            </w:r>
          </w:p>
        </w:tc>
        <w:tc>
          <w:tcPr>
            <w:tcW w:w="2733" w:type="dxa"/>
            <w:vAlign w:val="bottom"/>
          </w:tcPr>
          <w:p w14:paraId="3B4273C5" w14:textId="733D2D9C"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56ABACFF" w14:textId="77777777" w:rsidTr="00951FAD">
        <w:tc>
          <w:tcPr>
            <w:tcW w:w="1782" w:type="dxa"/>
            <w:vAlign w:val="bottom"/>
          </w:tcPr>
          <w:p w14:paraId="23A058A2" w14:textId="13C190C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19</w:t>
            </w:r>
          </w:p>
        </w:tc>
        <w:tc>
          <w:tcPr>
            <w:tcW w:w="2347" w:type="dxa"/>
            <w:vAlign w:val="bottom"/>
          </w:tcPr>
          <w:p w14:paraId="5974FA6B" w14:textId="259394AE"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[5.</w:t>
            </w:r>
            <w:r w:rsidR="00C657D6" w:rsidRPr="00FF5597">
              <w:rPr>
                <w:rFonts w:ascii="Arial" w:eastAsia="Times New Roman" w:hAnsi="Arial" w:cs="Arial"/>
                <w:color w:val="000000"/>
                <w:sz w:val="20"/>
                <w:szCs w:val="22"/>
              </w:rPr>
              <w:t>8</w:t>
            </w:r>
            <w:r w:rsidRPr="00FF5597">
              <w:rPr>
                <w:rFonts w:ascii="Arial" w:eastAsia="Times New Roman" w:hAnsi="Arial" w:cs="Arial"/>
                <w:color w:val="000000"/>
                <w:sz w:val="20"/>
                <w:szCs w:val="22"/>
              </w:rPr>
              <w:t>, 0.</w:t>
            </w:r>
            <w:r w:rsidR="00C657D6" w:rsidRPr="00FF5597">
              <w:rPr>
                <w:rFonts w:ascii="Arial" w:eastAsia="Times New Roman" w:hAnsi="Arial" w:cs="Arial"/>
                <w:color w:val="000000"/>
                <w:sz w:val="20"/>
                <w:szCs w:val="22"/>
              </w:rPr>
              <w:t>2</w:t>
            </w:r>
            <w:r w:rsidRPr="00FF5597">
              <w:rPr>
                <w:rFonts w:ascii="Arial" w:eastAsia="Times New Roman" w:hAnsi="Arial" w:cs="Arial"/>
                <w:color w:val="000000"/>
                <w:sz w:val="20"/>
                <w:szCs w:val="22"/>
              </w:rPr>
              <w:t>]</w:t>
            </w:r>
          </w:p>
        </w:tc>
        <w:tc>
          <w:tcPr>
            <w:tcW w:w="1780" w:type="dxa"/>
            <w:vAlign w:val="bottom"/>
          </w:tcPr>
          <w:p w14:paraId="77B7C438" w14:textId="018F84A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[ 91.2          3.</w:t>
            </w:r>
            <w:r w:rsidR="00C657D6" w:rsidRPr="00FF5597">
              <w:rPr>
                <w:rFonts w:ascii="Arial" w:eastAsia="Times New Roman" w:hAnsi="Arial" w:cs="Arial"/>
                <w:color w:val="000000"/>
                <w:sz w:val="20"/>
                <w:szCs w:val="22"/>
              </w:rPr>
              <w:t>4</w:t>
            </w:r>
            <w:r w:rsidRPr="00FF5597">
              <w:rPr>
                <w:rFonts w:ascii="Arial" w:eastAsia="Times New Roman" w:hAnsi="Arial" w:cs="Arial"/>
                <w:color w:val="000000"/>
                <w:sz w:val="20"/>
                <w:szCs w:val="22"/>
              </w:rPr>
              <w:t>]</w:t>
            </w:r>
          </w:p>
        </w:tc>
        <w:tc>
          <w:tcPr>
            <w:tcW w:w="2329" w:type="dxa"/>
            <w:vAlign w:val="bottom"/>
          </w:tcPr>
          <w:p w14:paraId="5FEF8104" w14:textId="5990887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        0.01391402]</w:t>
            </w:r>
          </w:p>
        </w:tc>
        <w:tc>
          <w:tcPr>
            <w:tcW w:w="2733" w:type="dxa"/>
            <w:vAlign w:val="bottom"/>
          </w:tcPr>
          <w:p w14:paraId="02356D38" w14:textId="06D7884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[ 0.992       0.00505964]</w:t>
            </w:r>
          </w:p>
        </w:tc>
      </w:tr>
      <w:tr w:rsidR="002C2F21" w:rsidRPr="00FF5597" w14:paraId="451BEB28" w14:textId="77777777" w:rsidTr="00951FAD">
        <w:tc>
          <w:tcPr>
            <w:tcW w:w="1782" w:type="dxa"/>
            <w:vAlign w:val="bottom"/>
          </w:tcPr>
          <w:p w14:paraId="1318A090" w14:textId="39CAE521"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20</w:t>
            </w:r>
          </w:p>
        </w:tc>
        <w:tc>
          <w:tcPr>
            <w:tcW w:w="2347" w:type="dxa"/>
            <w:vAlign w:val="bottom"/>
          </w:tcPr>
          <w:p w14:paraId="32D46A56" w14:textId="2623BAE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[5.</w:t>
            </w:r>
            <w:r w:rsidR="00C657D6" w:rsidRPr="00FF5597">
              <w:rPr>
                <w:rFonts w:ascii="Arial" w:eastAsia="Times New Roman" w:hAnsi="Arial" w:cs="Arial"/>
                <w:color w:val="000000"/>
                <w:sz w:val="20"/>
                <w:szCs w:val="22"/>
              </w:rPr>
              <w:t>6</w:t>
            </w:r>
            <w:r w:rsidRPr="00FF5597">
              <w:rPr>
                <w:rFonts w:ascii="Arial" w:eastAsia="Times New Roman" w:hAnsi="Arial" w:cs="Arial"/>
                <w:color w:val="000000"/>
                <w:sz w:val="20"/>
                <w:szCs w:val="22"/>
              </w:rPr>
              <w:t>, 0.2]</w:t>
            </w:r>
          </w:p>
        </w:tc>
        <w:tc>
          <w:tcPr>
            <w:tcW w:w="1780" w:type="dxa"/>
            <w:vAlign w:val="bottom"/>
          </w:tcPr>
          <w:p w14:paraId="1A003DA9" w14:textId="26D6C156"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[ 92.           4.</w:t>
            </w:r>
            <w:r w:rsidR="00C657D6" w:rsidRPr="00FF5597">
              <w:rPr>
                <w:rFonts w:ascii="Arial" w:eastAsia="Times New Roman" w:hAnsi="Arial" w:cs="Arial"/>
                <w:color w:val="000000"/>
                <w:sz w:val="20"/>
                <w:szCs w:val="22"/>
              </w:rPr>
              <w:t>4</w:t>
            </w:r>
            <w:r w:rsidRPr="00FF5597">
              <w:rPr>
                <w:rFonts w:ascii="Arial" w:eastAsia="Times New Roman" w:hAnsi="Arial" w:cs="Arial"/>
                <w:color w:val="000000"/>
                <w:sz w:val="20"/>
                <w:szCs w:val="22"/>
              </w:rPr>
              <w:t>]</w:t>
            </w:r>
          </w:p>
        </w:tc>
        <w:tc>
          <w:tcPr>
            <w:tcW w:w="2329" w:type="dxa"/>
            <w:vAlign w:val="bottom"/>
          </w:tcPr>
          <w:p w14:paraId="164A3CC3" w14:textId="2E98BE8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        0.01644384]</w:t>
            </w:r>
          </w:p>
        </w:tc>
        <w:tc>
          <w:tcPr>
            <w:tcW w:w="2733" w:type="dxa"/>
            <w:vAlign w:val="bottom"/>
          </w:tcPr>
          <w:p w14:paraId="3909B971" w14:textId="682D9ECA"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[ 0.996       0.00379473]</w:t>
            </w:r>
          </w:p>
        </w:tc>
      </w:tr>
      <w:tr w:rsidR="002C2F21" w:rsidRPr="00FF5597" w14:paraId="6B9540AD" w14:textId="77777777" w:rsidTr="00951FAD">
        <w:tc>
          <w:tcPr>
            <w:tcW w:w="1782" w:type="dxa"/>
            <w:vAlign w:val="bottom"/>
          </w:tcPr>
          <w:p w14:paraId="5B1945D5" w14:textId="3F1AE77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30</w:t>
            </w:r>
          </w:p>
        </w:tc>
        <w:tc>
          <w:tcPr>
            <w:tcW w:w="2347" w:type="dxa"/>
            <w:vAlign w:val="bottom"/>
          </w:tcPr>
          <w:p w14:paraId="7398D039" w14:textId="1BD392CB"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[4.4, 0.2]</w:t>
            </w:r>
          </w:p>
        </w:tc>
        <w:tc>
          <w:tcPr>
            <w:tcW w:w="1780" w:type="dxa"/>
            <w:vAlign w:val="bottom"/>
          </w:tcPr>
          <w:p w14:paraId="4878FE5D" w14:textId="4ABE20E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[ 102.            6.</w:t>
            </w:r>
            <w:r w:rsidR="00C657D6" w:rsidRPr="00FF5597">
              <w:rPr>
                <w:rFonts w:ascii="Arial" w:eastAsia="Times New Roman" w:hAnsi="Arial" w:cs="Arial"/>
                <w:color w:val="000000"/>
                <w:sz w:val="20"/>
                <w:szCs w:val="22"/>
              </w:rPr>
              <w:t>6</w:t>
            </w:r>
            <w:r w:rsidRPr="00FF5597">
              <w:rPr>
                <w:rFonts w:ascii="Arial" w:eastAsia="Times New Roman" w:hAnsi="Arial" w:cs="Arial"/>
                <w:color w:val="000000"/>
                <w:sz w:val="20"/>
                <w:szCs w:val="22"/>
              </w:rPr>
              <w:t>]</w:t>
            </w:r>
          </w:p>
        </w:tc>
        <w:tc>
          <w:tcPr>
            <w:tcW w:w="2329" w:type="dxa"/>
            <w:vAlign w:val="bottom"/>
          </w:tcPr>
          <w:p w14:paraId="64C2FFBD" w14:textId="79907C6B"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[ 0.978       0.01834121]</w:t>
            </w:r>
          </w:p>
        </w:tc>
        <w:tc>
          <w:tcPr>
            <w:tcW w:w="2733" w:type="dxa"/>
            <w:vAlign w:val="bottom"/>
          </w:tcPr>
          <w:p w14:paraId="27D9DA37" w14:textId="657C50D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[ 0.996       0.00379473]</w:t>
            </w:r>
          </w:p>
        </w:tc>
      </w:tr>
      <w:tr w:rsidR="002C2F21" w:rsidRPr="00FF5597" w14:paraId="03984AEA" w14:textId="77777777" w:rsidTr="00951FAD">
        <w:tc>
          <w:tcPr>
            <w:tcW w:w="1782" w:type="dxa"/>
            <w:vAlign w:val="bottom"/>
          </w:tcPr>
          <w:p w14:paraId="57DF1EBD" w14:textId="36B15EC1"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40</w:t>
            </w:r>
          </w:p>
        </w:tc>
        <w:tc>
          <w:tcPr>
            <w:tcW w:w="2347" w:type="dxa"/>
            <w:vAlign w:val="bottom"/>
          </w:tcPr>
          <w:p w14:paraId="25AB1619" w14:textId="15E06F4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[3.</w:t>
            </w:r>
            <w:r w:rsidR="00C657D6" w:rsidRPr="00FF5597">
              <w:rPr>
                <w:rFonts w:ascii="Arial" w:eastAsia="Times New Roman" w:hAnsi="Arial" w:cs="Arial"/>
                <w:color w:val="000000"/>
                <w:sz w:val="20"/>
                <w:szCs w:val="22"/>
              </w:rPr>
              <w:t>9</w:t>
            </w:r>
            <w:r w:rsidRPr="00FF5597">
              <w:rPr>
                <w:rFonts w:ascii="Arial" w:eastAsia="Times New Roman" w:hAnsi="Arial" w:cs="Arial"/>
                <w:color w:val="000000"/>
                <w:sz w:val="20"/>
                <w:szCs w:val="22"/>
              </w:rPr>
              <w:t>, 0.1]</w:t>
            </w:r>
          </w:p>
        </w:tc>
        <w:tc>
          <w:tcPr>
            <w:tcW w:w="1780" w:type="dxa"/>
            <w:vAlign w:val="bottom"/>
          </w:tcPr>
          <w:p w14:paraId="2F7B83F7" w14:textId="00812ED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[ 116.            5.</w:t>
            </w:r>
            <w:r w:rsidR="00C657D6" w:rsidRPr="00FF5597">
              <w:rPr>
                <w:rFonts w:ascii="Arial" w:eastAsia="Times New Roman" w:hAnsi="Arial" w:cs="Arial"/>
                <w:color w:val="000000"/>
                <w:sz w:val="20"/>
                <w:szCs w:val="22"/>
              </w:rPr>
              <w:t>4</w:t>
            </w:r>
            <w:r w:rsidRPr="00FF5597">
              <w:rPr>
                <w:rFonts w:ascii="Arial" w:eastAsia="Times New Roman" w:hAnsi="Arial" w:cs="Arial"/>
                <w:color w:val="000000"/>
                <w:sz w:val="20"/>
                <w:szCs w:val="22"/>
              </w:rPr>
              <w:t>]</w:t>
            </w:r>
          </w:p>
        </w:tc>
        <w:tc>
          <w:tcPr>
            <w:tcW w:w="2329" w:type="dxa"/>
            <w:vAlign w:val="bottom"/>
          </w:tcPr>
          <w:p w14:paraId="30826E20" w14:textId="7E221CA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        0.00822192]</w:t>
            </w:r>
          </w:p>
        </w:tc>
        <w:tc>
          <w:tcPr>
            <w:tcW w:w="2733" w:type="dxa"/>
            <w:vAlign w:val="bottom"/>
          </w:tcPr>
          <w:p w14:paraId="16C7A1D6" w14:textId="21E1696A"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[ 0.998       0.00189737]</w:t>
            </w:r>
          </w:p>
        </w:tc>
      </w:tr>
      <w:tr w:rsidR="002C2F21" w:rsidRPr="00FF5597" w14:paraId="07FE11C9" w14:textId="77777777" w:rsidTr="00951FAD">
        <w:trPr>
          <w:trHeight w:val="301"/>
        </w:trPr>
        <w:tc>
          <w:tcPr>
            <w:tcW w:w="1782" w:type="dxa"/>
            <w:vAlign w:val="bottom"/>
          </w:tcPr>
          <w:p w14:paraId="047EA105" w14:textId="0E4A263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50</w:t>
            </w:r>
          </w:p>
        </w:tc>
        <w:tc>
          <w:tcPr>
            <w:tcW w:w="2347" w:type="dxa"/>
            <w:vAlign w:val="bottom"/>
          </w:tcPr>
          <w:p w14:paraId="08F3DE2A" w14:textId="0F7A5715"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[3.2, 0.</w:t>
            </w:r>
            <w:r w:rsidR="00C657D6" w:rsidRPr="00FF5597">
              <w:rPr>
                <w:rFonts w:ascii="Arial" w:eastAsia="Times New Roman" w:hAnsi="Arial" w:cs="Arial"/>
                <w:color w:val="000000"/>
                <w:sz w:val="20"/>
                <w:szCs w:val="22"/>
              </w:rPr>
              <w:t>2</w:t>
            </w:r>
            <w:r w:rsidRPr="00FF5597">
              <w:rPr>
                <w:rFonts w:ascii="Arial" w:eastAsia="Times New Roman" w:hAnsi="Arial" w:cs="Arial"/>
                <w:color w:val="000000"/>
                <w:sz w:val="20"/>
                <w:szCs w:val="22"/>
              </w:rPr>
              <w:t>]</w:t>
            </w:r>
          </w:p>
        </w:tc>
        <w:tc>
          <w:tcPr>
            <w:tcW w:w="1780" w:type="dxa"/>
            <w:vAlign w:val="bottom"/>
          </w:tcPr>
          <w:p w14:paraId="0E9E9E38" w14:textId="76EE0C5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[ 110.            8.9]</w:t>
            </w:r>
          </w:p>
        </w:tc>
        <w:tc>
          <w:tcPr>
            <w:tcW w:w="2329" w:type="dxa"/>
            <w:vAlign w:val="bottom"/>
          </w:tcPr>
          <w:p w14:paraId="76287D38" w14:textId="1869AF7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[ 0.988       0.01011929]</w:t>
            </w:r>
          </w:p>
        </w:tc>
        <w:tc>
          <w:tcPr>
            <w:tcW w:w="2733" w:type="dxa"/>
            <w:vAlign w:val="bottom"/>
          </w:tcPr>
          <w:p w14:paraId="0A58B400" w14:textId="41F2A58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46EF676C" w14:textId="77777777" w:rsidTr="00951FAD">
        <w:tc>
          <w:tcPr>
            <w:tcW w:w="1782" w:type="dxa"/>
            <w:vAlign w:val="bottom"/>
          </w:tcPr>
          <w:p w14:paraId="38FCFED2" w14:textId="6374584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60</w:t>
            </w:r>
          </w:p>
        </w:tc>
        <w:tc>
          <w:tcPr>
            <w:tcW w:w="2347" w:type="dxa"/>
            <w:vAlign w:val="bottom"/>
          </w:tcPr>
          <w:p w14:paraId="5CC89DF9" w14:textId="43A3E41C"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[3.0, 0.0]</w:t>
            </w:r>
          </w:p>
        </w:tc>
        <w:tc>
          <w:tcPr>
            <w:tcW w:w="1780" w:type="dxa"/>
            <w:vAlign w:val="bottom"/>
          </w:tcPr>
          <w:p w14:paraId="17613193" w14:textId="30FCD9B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[ 120.    0.]</w:t>
            </w:r>
          </w:p>
        </w:tc>
        <w:tc>
          <w:tcPr>
            <w:tcW w:w="2329" w:type="dxa"/>
            <w:vAlign w:val="bottom"/>
          </w:tcPr>
          <w:p w14:paraId="06B79F42" w14:textId="08DACBB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        0.00948683]</w:t>
            </w:r>
          </w:p>
        </w:tc>
        <w:tc>
          <w:tcPr>
            <w:tcW w:w="2733" w:type="dxa"/>
            <w:vAlign w:val="bottom"/>
          </w:tcPr>
          <w:p w14:paraId="4D656C0F" w14:textId="61208AFB"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2F8E21DA" w14:textId="77777777" w:rsidTr="00951FAD">
        <w:tc>
          <w:tcPr>
            <w:tcW w:w="1782" w:type="dxa"/>
            <w:vAlign w:val="bottom"/>
          </w:tcPr>
          <w:p w14:paraId="695F6A41" w14:textId="3A6F765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70</w:t>
            </w:r>
          </w:p>
        </w:tc>
        <w:tc>
          <w:tcPr>
            <w:tcW w:w="2347" w:type="dxa"/>
            <w:vAlign w:val="bottom"/>
          </w:tcPr>
          <w:p w14:paraId="0C7C3F85" w14:textId="0E0D6C01"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[3.0, 0.0]</w:t>
            </w:r>
          </w:p>
        </w:tc>
        <w:tc>
          <w:tcPr>
            <w:tcW w:w="1780" w:type="dxa"/>
            <w:vAlign w:val="bottom"/>
          </w:tcPr>
          <w:p w14:paraId="159D871E" w14:textId="5A5F814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[ 140.    0.]</w:t>
            </w:r>
          </w:p>
        </w:tc>
        <w:tc>
          <w:tcPr>
            <w:tcW w:w="2329" w:type="dxa"/>
            <w:vAlign w:val="bottom"/>
          </w:tcPr>
          <w:p w14:paraId="57554D68" w14:textId="295D1D85"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[ 0.998       0.00189737]</w:t>
            </w:r>
          </w:p>
        </w:tc>
        <w:tc>
          <w:tcPr>
            <w:tcW w:w="2733" w:type="dxa"/>
            <w:vAlign w:val="bottom"/>
          </w:tcPr>
          <w:p w14:paraId="7E8781DE" w14:textId="2CEB975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697659D8" w14:textId="77777777" w:rsidTr="00951FAD">
        <w:tc>
          <w:tcPr>
            <w:tcW w:w="1782" w:type="dxa"/>
            <w:vAlign w:val="bottom"/>
          </w:tcPr>
          <w:p w14:paraId="7AB579F0" w14:textId="14A0C86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80</w:t>
            </w:r>
          </w:p>
        </w:tc>
        <w:tc>
          <w:tcPr>
            <w:tcW w:w="2347" w:type="dxa"/>
            <w:vAlign w:val="bottom"/>
          </w:tcPr>
          <w:p w14:paraId="1F13F2E9" w14:textId="636ABA3A"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w:t>
            </w:r>
            <w:r w:rsidR="00C657D6" w:rsidRPr="00FF5597">
              <w:rPr>
                <w:rFonts w:ascii="Arial" w:eastAsia="Times New Roman" w:hAnsi="Arial" w:cs="Arial"/>
                <w:color w:val="000000"/>
                <w:sz w:val="20"/>
                <w:szCs w:val="22"/>
              </w:rPr>
              <w:t>8</w:t>
            </w:r>
            <w:r w:rsidRPr="00FF5597">
              <w:rPr>
                <w:rFonts w:ascii="Arial" w:eastAsia="Times New Roman" w:hAnsi="Arial" w:cs="Arial"/>
                <w:color w:val="000000"/>
                <w:sz w:val="20"/>
                <w:szCs w:val="22"/>
              </w:rPr>
              <w:t>, 0.</w:t>
            </w:r>
            <w:r w:rsidR="00C657D6" w:rsidRPr="00FF5597">
              <w:rPr>
                <w:rFonts w:ascii="Arial" w:eastAsia="Times New Roman" w:hAnsi="Arial" w:cs="Arial"/>
                <w:color w:val="000000"/>
                <w:sz w:val="20"/>
                <w:szCs w:val="22"/>
              </w:rPr>
              <w:t>2</w:t>
            </w:r>
            <w:r w:rsidRPr="00FF5597">
              <w:rPr>
                <w:rFonts w:ascii="Arial" w:eastAsia="Times New Roman" w:hAnsi="Arial" w:cs="Arial"/>
                <w:color w:val="000000"/>
                <w:sz w:val="20"/>
                <w:szCs w:val="22"/>
              </w:rPr>
              <w:t>]</w:t>
            </w:r>
          </w:p>
        </w:tc>
        <w:tc>
          <w:tcPr>
            <w:tcW w:w="1780" w:type="dxa"/>
            <w:vAlign w:val="bottom"/>
          </w:tcPr>
          <w:p w14:paraId="5B5A9EE6" w14:textId="255BA46C"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[ 144.           14.3]</w:t>
            </w:r>
          </w:p>
        </w:tc>
        <w:tc>
          <w:tcPr>
            <w:tcW w:w="2329" w:type="dxa"/>
            <w:vAlign w:val="bottom"/>
          </w:tcPr>
          <w:p w14:paraId="3E8EB79E" w14:textId="49F85D2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[ 0.992       0.00632456]</w:t>
            </w:r>
          </w:p>
        </w:tc>
        <w:tc>
          <w:tcPr>
            <w:tcW w:w="2733" w:type="dxa"/>
            <w:vAlign w:val="bottom"/>
          </w:tcPr>
          <w:p w14:paraId="04270EFB" w14:textId="2AFF5C0C"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        0.00657951]</w:t>
            </w:r>
          </w:p>
        </w:tc>
      </w:tr>
      <w:tr w:rsidR="002C2F21" w:rsidRPr="00FF5597" w14:paraId="7D55A4D0" w14:textId="77777777" w:rsidTr="00951FAD">
        <w:tc>
          <w:tcPr>
            <w:tcW w:w="1782" w:type="dxa"/>
            <w:vAlign w:val="bottom"/>
          </w:tcPr>
          <w:p w14:paraId="7C61A92D" w14:textId="04CFF5BE"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90</w:t>
            </w:r>
          </w:p>
        </w:tc>
        <w:tc>
          <w:tcPr>
            <w:tcW w:w="2347" w:type="dxa"/>
            <w:vAlign w:val="bottom"/>
          </w:tcPr>
          <w:p w14:paraId="49A43143" w14:textId="48AD798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[2.7, 0.2]</w:t>
            </w:r>
          </w:p>
        </w:tc>
        <w:tc>
          <w:tcPr>
            <w:tcW w:w="1780" w:type="dxa"/>
            <w:vAlign w:val="bottom"/>
          </w:tcPr>
          <w:p w14:paraId="3B02B261" w14:textId="47BF8133"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[ 153.           18.4]</w:t>
            </w:r>
          </w:p>
        </w:tc>
        <w:tc>
          <w:tcPr>
            <w:tcW w:w="2329" w:type="dxa"/>
            <w:vAlign w:val="bottom"/>
          </w:tcPr>
          <w:p w14:paraId="71820150" w14:textId="74CCC27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[ 0.992       0.00505964]</w:t>
            </w:r>
          </w:p>
        </w:tc>
        <w:tc>
          <w:tcPr>
            <w:tcW w:w="2733" w:type="dxa"/>
            <w:vAlign w:val="bottom"/>
          </w:tcPr>
          <w:p w14:paraId="23793E3E" w14:textId="544A1C9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[ 0.994      0.0056921]</w:t>
            </w:r>
          </w:p>
        </w:tc>
      </w:tr>
      <w:tr w:rsidR="002C2F21" w:rsidRPr="00FF5597" w14:paraId="0DEDAFE7" w14:textId="77777777" w:rsidTr="00951FAD">
        <w:tc>
          <w:tcPr>
            <w:tcW w:w="1782" w:type="dxa"/>
            <w:vAlign w:val="bottom"/>
          </w:tcPr>
          <w:p w14:paraId="59A0CD07" w14:textId="0AD67DB6"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100</w:t>
            </w:r>
          </w:p>
        </w:tc>
        <w:tc>
          <w:tcPr>
            <w:tcW w:w="2347" w:type="dxa"/>
            <w:vAlign w:val="bottom"/>
          </w:tcPr>
          <w:p w14:paraId="08E65CFD" w14:textId="44D570D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[2.2</w:t>
            </w:r>
            <w:r w:rsidR="00C657D6" w:rsidRPr="00FF5597">
              <w:rPr>
                <w:rFonts w:ascii="Arial" w:eastAsia="Times New Roman" w:hAnsi="Arial" w:cs="Arial"/>
                <w:color w:val="000000"/>
                <w:sz w:val="20"/>
                <w:szCs w:val="22"/>
              </w:rPr>
              <w:t>, 0.2</w:t>
            </w:r>
            <w:r w:rsidRPr="00FF5597">
              <w:rPr>
                <w:rFonts w:ascii="Arial" w:eastAsia="Times New Roman" w:hAnsi="Arial" w:cs="Arial"/>
                <w:color w:val="000000"/>
                <w:sz w:val="20"/>
                <w:szCs w:val="22"/>
              </w:rPr>
              <w:t>]</w:t>
            </w:r>
          </w:p>
        </w:tc>
        <w:tc>
          <w:tcPr>
            <w:tcW w:w="1780" w:type="dxa"/>
            <w:vAlign w:val="bottom"/>
          </w:tcPr>
          <w:p w14:paraId="088A086A" w14:textId="57D48D4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[ 120.           17.</w:t>
            </w:r>
            <w:r w:rsidR="00C657D6" w:rsidRPr="00FF5597">
              <w:rPr>
                <w:rFonts w:ascii="Arial" w:eastAsia="Times New Roman" w:hAnsi="Arial" w:cs="Arial"/>
                <w:color w:val="000000"/>
                <w:sz w:val="20"/>
                <w:szCs w:val="22"/>
              </w:rPr>
              <w:t>9</w:t>
            </w:r>
            <w:r w:rsidRPr="00FF5597">
              <w:rPr>
                <w:rFonts w:ascii="Arial" w:eastAsia="Times New Roman" w:hAnsi="Arial" w:cs="Arial"/>
                <w:color w:val="000000"/>
                <w:sz w:val="20"/>
                <w:szCs w:val="22"/>
              </w:rPr>
              <w:t>]</w:t>
            </w:r>
          </w:p>
        </w:tc>
        <w:tc>
          <w:tcPr>
            <w:tcW w:w="2329" w:type="dxa"/>
            <w:vAlign w:val="bottom"/>
          </w:tcPr>
          <w:p w14:paraId="32718E52" w14:textId="6D2C794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        0.01897367]</w:t>
            </w:r>
          </w:p>
        </w:tc>
        <w:tc>
          <w:tcPr>
            <w:tcW w:w="2733" w:type="dxa"/>
            <w:vAlign w:val="bottom"/>
          </w:tcPr>
          <w:p w14:paraId="496DA207" w14:textId="21700AB7"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6B0209ED" w14:textId="77777777" w:rsidTr="00951FAD">
        <w:tc>
          <w:tcPr>
            <w:tcW w:w="1782" w:type="dxa"/>
            <w:vAlign w:val="bottom"/>
          </w:tcPr>
          <w:p w14:paraId="7281DDB9" w14:textId="60BD8BDE"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150</w:t>
            </w:r>
          </w:p>
        </w:tc>
        <w:tc>
          <w:tcPr>
            <w:tcW w:w="2347" w:type="dxa"/>
            <w:vAlign w:val="bottom"/>
          </w:tcPr>
          <w:p w14:paraId="7B23F3DF" w14:textId="6C9A7805"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[2.0, 0.0]</w:t>
            </w:r>
          </w:p>
        </w:tc>
        <w:tc>
          <w:tcPr>
            <w:tcW w:w="1780" w:type="dxa"/>
            <w:vAlign w:val="bottom"/>
          </w:tcPr>
          <w:p w14:paraId="2D4FA0FB" w14:textId="4F1F4426"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[ 150.    0.]</w:t>
            </w:r>
          </w:p>
        </w:tc>
        <w:tc>
          <w:tcPr>
            <w:tcW w:w="2329" w:type="dxa"/>
            <w:vAlign w:val="bottom"/>
          </w:tcPr>
          <w:p w14:paraId="62DF9778" w14:textId="246C55C9"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[ 0.988       0.00885438]</w:t>
            </w:r>
          </w:p>
        </w:tc>
        <w:tc>
          <w:tcPr>
            <w:tcW w:w="2733" w:type="dxa"/>
            <w:vAlign w:val="bottom"/>
          </w:tcPr>
          <w:p w14:paraId="36C2D214" w14:textId="55C6487F"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[ 0.996       0.00379473]</w:t>
            </w:r>
          </w:p>
        </w:tc>
      </w:tr>
      <w:tr w:rsidR="002C2F21" w:rsidRPr="00FF5597" w14:paraId="1E9DC0AC" w14:textId="77777777" w:rsidTr="00951FAD">
        <w:tc>
          <w:tcPr>
            <w:tcW w:w="1782" w:type="dxa"/>
            <w:vAlign w:val="bottom"/>
          </w:tcPr>
          <w:p w14:paraId="4843BFEF" w14:textId="23D89AF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200</w:t>
            </w:r>
          </w:p>
        </w:tc>
        <w:tc>
          <w:tcPr>
            <w:tcW w:w="2347" w:type="dxa"/>
            <w:vAlign w:val="bottom"/>
          </w:tcPr>
          <w:p w14:paraId="6A2710F5" w14:textId="363E2865"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[2.0, 0.0]</w:t>
            </w:r>
          </w:p>
        </w:tc>
        <w:tc>
          <w:tcPr>
            <w:tcW w:w="1780" w:type="dxa"/>
            <w:vAlign w:val="bottom"/>
          </w:tcPr>
          <w:p w14:paraId="77C27EBC" w14:textId="6F119B2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[ 200.    0.]</w:t>
            </w:r>
          </w:p>
        </w:tc>
        <w:tc>
          <w:tcPr>
            <w:tcW w:w="2329" w:type="dxa"/>
            <w:vAlign w:val="bottom"/>
          </w:tcPr>
          <w:p w14:paraId="7B84FC89" w14:textId="395EE4FD"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[ 0.988      0.0113842]</w:t>
            </w:r>
          </w:p>
        </w:tc>
        <w:tc>
          <w:tcPr>
            <w:tcW w:w="2733" w:type="dxa"/>
            <w:vAlign w:val="bottom"/>
          </w:tcPr>
          <w:p w14:paraId="37D918EB" w14:textId="37C0FC3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7B14D0D7" w14:textId="77777777" w:rsidTr="00951FAD">
        <w:tc>
          <w:tcPr>
            <w:tcW w:w="1782" w:type="dxa"/>
            <w:vAlign w:val="bottom"/>
          </w:tcPr>
          <w:p w14:paraId="24F53D09" w14:textId="394400DB"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250</w:t>
            </w:r>
          </w:p>
        </w:tc>
        <w:tc>
          <w:tcPr>
            <w:tcW w:w="2347" w:type="dxa"/>
            <w:vAlign w:val="bottom"/>
          </w:tcPr>
          <w:p w14:paraId="6F333EBC" w14:textId="6E1A127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[2.0, 0.0]</w:t>
            </w:r>
          </w:p>
        </w:tc>
        <w:tc>
          <w:tcPr>
            <w:tcW w:w="1780" w:type="dxa"/>
            <w:vAlign w:val="bottom"/>
          </w:tcPr>
          <w:p w14:paraId="1BFAA28B" w14:textId="7BDE06E0"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[ 250.    0.]</w:t>
            </w:r>
          </w:p>
        </w:tc>
        <w:tc>
          <w:tcPr>
            <w:tcW w:w="2329" w:type="dxa"/>
            <w:vAlign w:val="bottom"/>
          </w:tcPr>
          <w:p w14:paraId="793A65DD" w14:textId="0A2C245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[ 0.992       0.00758947]</w:t>
            </w:r>
          </w:p>
        </w:tc>
        <w:tc>
          <w:tcPr>
            <w:tcW w:w="2733" w:type="dxa"/>
            <w:vAlign w:val="bottom"/>
          </w:tcPr>
          <w:p w14:paraId="5062D867" w14:textId="2194A08B"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r w:rsidR="002C2F21" w:rsidRPr="00FF5597" w14:paraId="1B47568F" w14:textId="77777777" w:rsidTr="00951FAD">
        <w:trPr>
          <w:trHeight w:val="247"/>
        </w:trPr>
        <w:tc>
          <w:tcPr>
            <w:tcW w:w="1782" w:type="dxa"/>
            <w:vAlign w:val="bottom"/>
          </w:tcPr>
          <w:p w14:paraId="689CB7BF" w14:textId="6D912FB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300</w:t>
            </w:r>
          </w:p>
        </w:tc>
        <w:tc>
          <w:tcPr>
            <w:tcW w:w="2347" w:type="dxa"/>
            <w:vAlign w:val="bottom"/>
          </w:tcPr>
          <w:p w14:paraId="5F420D1A" w14:textId="2399DBC8"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[2.0, 0.0]</w:t>
            </w:r>
          </w:p>
        </w:tc>
        <w:tc>
          <w:tcPr>
            <w:tcW w:w="1780" w:type="dxa"/>
            <w:vAlign w:val="bottom"/>
          </w:tcPr>
          <w:p w14:paraId="03FD7BCF" w14:textId="3EC456F4"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[ 300.    0.]</w:t>
            </w:r>
          </w:p>
        </w:tc>
        <w:tc>
          <w:tcPr>
            <w:tcW w:w="2329" w:type="dxa"/>
            <w:vAlign w:val="bottom"/>
          </w:tcPr>
          <w:p w14:paraId="2E83741D" w14:textId="3900F682"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c>
          <w:tcPr>
            <w:tcW w:w="2733" w:type="dxa"/>
            <w:vAlign w:val="bottom"/>
          </w:tcPr>
          <w:p w14:paraId="040A540E" w14:textId="44BCD9FC" w:rsidR="002C2F21" w:rsidRPr="00FF5597" w:rsidRDefault="002C2F21" w:rsidP="00913905">
            <w:pPr>
              <w:rPr>
                <w:rFonts w:ascii="Arial" w:eastAsiaTheme="minorEastAsia" w:hAnsi="Arial" w:cs="Arial"/>
                <w:sz w:val="20"/>
              </w:rPr>
            </w:pPr>
            <w:r w:rsidRPr="00FF5597">
              <w:rPr>
                <w:rFonts w:ascii="Arial" w:eastAsia="Times New Roman" w:hAnsi="Arial" w:cs="Arial"/>
                <w:color w:val="000000"/>
                <w:sz w:val="20"/>
                <w:szCs w:val="22"/>
              </w:rPr>
              <w:t>[ 1.  0.]</w:t>
            </w:r>
          </w:p>
        </w:tc>
      </w:tr>
    </w:tbl>
    <w:p w14:paraId="0B6D7257" w14:textId="7718DBFE" w:rsidR="00C046A2" w:rsidRDefault="00C046A2">
      <w:pPr>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737088" behindDoc="0" locked="0" layoutInCell="1" allowOverlap="1" wp14:anchorId="5B6EAEB5" wp14:editId="0062FA79">
                <wp:simplePos x="0" y="0"/>
                <wp:positionH relativeFrom="column">
                  <wp:posOffset>3134995</wp:posOffset>
                </wp:positionH>
                <wp:positionV relativeFrom="paragraph">
                  <wp:posOffset>0</wp:posOffset>
                </wp:positionV>
                <wp:extent cx="454660" cy="457200"/>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4546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549D2" w14:textId="22E10E13" w:rsidR="009A6663" w:rsidRPr="00FF5597" w:rsidRDefault="009A6663" w:rsidP="00D048BD">
                            <w:pPr>
                              <w:rPr>
                                <w:rFonts w:ascii="Arial" w:hAnsi="Arial" w:cs="Arial"/>
                              </w:rPr>
                            </w:pPr>
                            <w:r w:rsidRPr="00FF5597">
                              <w:rPr>
                                <w:rFonts w:ascii="Arial" w:hAnsi="Arial" w:cs="Arial"/>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6EAEB5" id="Text Box 70" o:spid="_x0000_s1027" type="#_x0000_t202" style="position:absolute;margin-left:246.85pt;margin-top:0;width:35.8pt;height:36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" filled="f" stroked="f">
                <v:textbox>
                  <w:txbxContent>
                    <w:p w14:paraId="367549D2" w14:textId="22E10E13" w:rsidR="00357ECB" w:rsidRPr="00FF5597" w:rsidRDefault="00357ECB" w:rsidP="00D048BD">
                      <w:pPr>
                        <w:rPr>
                          <w:rFonts w:ascii="Arial" w:hAnsi="Arial" w:cs="Arial"/>
                        </w:rPr>
                      </w:pPr>
                      <w:r w:rsidRPr="00FF5597">
                        <w:rPr>
                          <w:rFonts w:ascii="Arial" w:hAnsi="Arial" w:cs="Arial"/>
                        </w:rPr>
                        <w:t>(B)</w:t>
                      </w:r>
                    </w:p>
                  </w:txbxContent>
                </v:textbox>
                <w10:wrap type="square"/>
              </v:shape>
            </w:pict>
          </mc:Fallback>
        </mc:AlternateContent>
      </w:r>
      <w:r>
        <w:rPr>
          <w:rFonts w:asciiTheme="majorEastAsia" w:eastAsiaTheme="minorEastAsia" w:hAnsiTheme="majorEastAsia" w:cstheme="majorEastAsia"/>
          <w:noProof/>
        </w:rPr>
        <mc:AlternateContent>
          <mc:Choice Requires="wps">
            <w:drawing>
              <wp:anchor distT="0" distB="0" distL="114300" distR="114300" simplePos="0" relativeHeight="251735040" behindDoc="0" locked="0" layoutInCell="1" allowOverlap="1" wp14:anchorId="588AF2AA" wp14:editId="702FB12C">
                <wp:simplePos x="0" y="0"/>
                <wp:positionH relativeFrom="column">
                  <wp:posOffset>-634527</wp:posOffset>
                </wp:positionH>
                <wp:positionV relativeFrom="paragraph">
                  <wp:posOffset>419</wp:posOffset>
                </wp:positionV>
                <wp:extent cx="454660" cy="457200"/>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4546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170D75" w14:textId="0796A747" w:rsidR="009A6663" w:rsidRPr="00FF5597" w:rsidRDefault="009A6663">
                            <w:pPr>
                              <w:rPr>
                                <w:rFonts w:ascii="Arial" w:hAnsi="Arial" w:cs="Arial"/>
                              </w:rPr>
                            </w:pPr>
                            <w:r w:rsidRPr="00FF5597">
                              <w:rPr>
                                <w:rFonts w:ascii="Arial" w:hAnsi="Arial" w:cs="Arial"/>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588AF2AA" id="Text Box 69" o:spid="_x0000_s1028" type="#_x0000_t202" style="position:absolute;margin-left:-49.95pt;margin-top:.05pt;width:35.8pt;height:3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" filled="f" stroked="f">
                <v:textbox>
                  <w:txbxContent>
                    <w:p w14:paraId="3D170D75" w14:textId="0796A747" w:rsidR="00357ECB" w:rsidRPr="00FF5597" w:rsidRDefault="00357ECB">
                      <w:pPr>
                        <w:rPr>
                          <w:rFonts w:ascii="Arial" w:hAnsi="Arial" w:cs="Arial"/>
                        </w:rPr>
                      </w:pPr>
                      <w:r w:rsidRPr="00FF5597">
                        <w:rPr>
                          <w:rFonts w:ascii="Arial" w:hAnsi="Arial" w:cs="Arial"/>
                        </w:rPr>
                        <w:t>(A)</w:t>
                      </w:r>
                    </w:p>
                  </w:txbxContent>
                </v:textbox>
                <w10:wrap type="square"/>
              </v:shape>
            </w:pict>
          </mc:Fallback>
        </mc:AlternateContent>
      </w:r>
      <w:r>
        <w:rPr>
          <w:rFonts w:asciiTheme="majorEastAsia" w:eastAsiaTheme="minorEastAsia" w:hAnsiTheme="majorEastAsia" w:cstheme="majorEastAsia"/>
          <w:noProof/>
        </w:rPr>
        <w:drawing>
          <wp:anchor distT="0" distB="0" distL="114300" distR="114300" simplePos="0" relativeHeight="251732992" behindDoc="0" locked="0" layoutInCell="1" allowOverlap="1" wp14:anchorId="4824A880" wp14:editId="70ACCE2F">
            <wp:simplePos x="0" y="0"/>
            <wp:positionH relativeFrom="column">
              <wp:posOffset>3142129</wp:posOffset>
            </wp:positionH>
            <wp:positionV relativeFrom="paragraph">
              <wp:posOffset>-679761</wp:posOffset>
            </wp:positionV>
            <wp:extent cx="3592830" cy="2266315"/>
            <wp:effectExtent l="0" t="0" r="0" b="0"/>
            <wp:wrapNone/>
            <wp:docPr id="68" name="Picture 68" descr="../../../Desktop/Screen%20Shot%202018-07-30%20at%2011.04.42%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8-07-30%20at%2011.04.42%20PM.p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92830" cy="22663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noProof/>
        </w:rPr>
        <w:drawing>
          <wp:anchor distT="0" distB="0" distL="114300" distR="114300" simplePos="0" relativeHeight="251734016" behindDoc="0" locked="0" layoutInCell="1" allowOverlap="1" wp14:anchorId="268BD1DB" wp14:editId="306ECA33">
            <wp:simplePos x="0" y="0"/>
            <wp:positionH relativeFrom="column">
              <wp:posOffset>-522551</wp:posOffset>
            </wp:positionH>
            <wp:positionV relativeFrom="paragraph">
              <wp:posOffset>-681450</wp:posOffset>
            </wp:positionV>
            <wp:extent cx="3714750" cy="2303780"/>
            <wp:effectExtent l="0" t="0" r="0" b="7620"/>
            <wp:wrapNone/>
            <wp:docPr id="67" name="Picture 67" descr="../../../Desktop/Screen%20Shot%202018-07-30%20at%2011.04.2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8-07-30%20at%2011.04.29%20PM.p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14750" cy="2303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C81A1F" w14:textId="3A8E106C" w:rsidR="00C046A2" w:rsidRDefault="00C046A2">
      <w:pPr>
        <w:rPr>
          <w:rFonts w:asciiTheme="majorEastAsia" w:eastAsiaTheme="minorEastAsia" w:hAnsiTheme="majorEastAsia" w:cstheme="majorEastAsia"/>
        </w:rPr>
      </w:pPr>
    </w:p>
    <w:p w14:paraId="738F973B" w14:textId="1F028377" w:rsidR="0032086D" w:rsidRDefault="00C046A2">
      <w:pPr>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741184" behindDoc="0" locked="0" layoutInCell="1" allowOverlap="1" wp14:anchorId="08D2CAF5" wp14:editId="591957EF">
                <wp:simplePos x="0" y="0"/>
                <wp:positionH relativeFrom="column">
                  <wp:posOffset>-457200</wp:posOffset>
                </wp:positionH>
                <wp:positionV relativeFrom="paragraph">
                  <wp:posOffset>1242060</wp:posOffset>
                </wp:positionV>
                <wp:extent cx="6280785" cy="345440"/>
                <wp:effectExtent l="0" t="0" r="0" b="10160"/>
                <wp:wrapSquare wrapText="bothSides"/>
                <wp:docPr id="72" name="Text Box 72"/>
                <wp:cNvGraphicFramePr/>
                <a:graphic xmlns:a="http://schemas.openxmlformats.org/drawingml/2006/main">
                  <a:graphicData uri="http://schemas.microsoft.com/office/word/2010/wordprocessingShape">
                    <wps:wsp>
                      <wps:cNvSpPr txBox="1"/>
                      <wps:spPr>
                        <a:xfrm>
                          <a:off x="0" y="0"/>
                          <a:ext cx="628078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43FCB5" w14:textId="5BA8C73B" w:rsidR="009A6663" w:rsidRPr="00FF5597" w:rsidRDefault="009A6663" w:rsidP="0015658D">
                            <w:pPr>
                              <w:rPr>
                                <w:rFonts w:ascii="Arial" w:hAnsi="Arial" w:cs="Arial"/>
                                <w:b/>
                              </w:rPr>
                            </w:pPr>
                            <w:r w:rsidRPr="00FF5597">
                              <w:rPr>
                                <w:rFonts w:ascii="Arial" w:hAnsi="Arial" w:cs="Arial"/>
                                <w:b/>
                              </w:rPr>
                              <w:t>Table 1. Sampling Needed to Achieve Greater than 95% Sensitivity (noise = 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72" o:spid="_x0000_s1029" type="#_x0000_t202" style="position:absolute;margin-left:-35.95pt;margin-top:97.8pt;width:494.55pt;height:27.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" filled="f" stroked="f">
                <v:textbox>
                  <w:txbxContent>
                    <w:p w14:paraId="3643FCB5" w14:textId="5BA8C73B" w:rsidR="0069724C" w:rsidRPr="00FF5597" w:rsidRDefault="0069724C" w:rsidP="0015658D">
                      <w:pPr>
                        <w:rPr>
                          <w:rFonts w:ascii="Arial" w:hAnsi="Arial" w:cs="Arial"/>
                          <w:b/>
                        </w:rPr>
                      </w:pPr>
                      <w:r w:rsidRPr="00FF5597">
                        <w:rPr>
                          <w:rFonts w:ascii="Arial" w:hAnsi="Arial" w:cs="Arial"/>
                          <w:b/>
                        </w:rPr>
                        <w:t>Table 1. Sampling Needed to Achieve Greater than 95% Sensitivity (noise = 15%)</w:t>
                      </w:r>
                    </w:p>
                  </w:txbxContent>
                </v:textbox>
                <w10:wrap type="square"/>
              </v:shape>
            </w:pict>
          </mc:Fallback>
        </mc:AlternateContent>
      </w:r>
      <w:r w:rsidR="0011539D">
        <w:rPr>
          <w:rFonts w:asciiTheme="majorEastAsia" w:eastAsiaTheme="minorEastAsia" w:hAnsiTheme="majorEastAsia" w:cstheme="majorEastAsia"/>
        </w:rPr>
        <w:br w:type="page"/>
      </w:r>
    </w:p>
    <w:p w14:paraId="13BCE84C" w14:textId="5A86877C" w:rsidR="00D048BD" w:rsidRDefault="00D048BD">
      <w:pPr>
        <w:rPr>
          <w:rFonts w:asciiTheme="majorEastAsia" w:eastAsiaTheme="minorEastAsia" w:hAnsiTheme="majorEastAsia" w:cstheme="majorEastAsia"/>
        </w:rPr>
      </w:pPr>
    </w:p>
    <w:p w14:paraId="75D9F275" w14:textId="29E1B135" w:rsidR="00294E59" w:rsidRPr="004C0BA8" w:rsidRDefault="0005578F">
      <w:pPr>
        <w:rPr>
          <w:rFonts w:ascii="Arial" w:eastAsiaTheme="minorEastAsia" w:hAnsi="Arial" w:cs="Arial"/>
        </w:rPr>
      </w:pPr>
      <w:r w:rsidRPr="004C0BA8">
        <w:rPr>
          <w:rFonts w:ascii="Arial" w:eastAsiaTheme="minorEastAsia" w:hAnsi="Arial" w:cs="Arial"/>
          <w:b/>
        </w:rPr>
        <w:t>Figure 1.3</w:t>
      </w:r>
      <w:r w:rsidR="00FC5971" w:rsidRPr="004C0BA8">
        <w:rPr>
          <w:rFonts w:ascii="Arial" w:eastAsiaTheme="minorEastAsia" w:hAnsi="Arial" w:cs="Arial"/>
          <w:b/>
        </w:rPr>
        <w:t xml:space="preserve"> (</w:t>
      </w:r>
      <w:r w:rsidR="00F8566E" w:rsidRPr="004C0BA8">
        <w:rPr>
          <w:rFonts w:ascii="Arial" w:eastAsiaTheme="minorEastAsia" w:hAnsi="Arial" w:cs="Arial"/>
          <w:b/>
        </w:rPr>
        <w:t xml:space="preserve">previous </w:t>
      </w:r>
      <w:r w:rsidR="00FC5971" w:rsidRPr="004C0BA8">
        <w:rPr>
          <w:rFonts w:ascii="Arial" w:eastAsiaTheme="minorEastAsia" w:hAnsi="Arial" w:cs="Arial"/>
          <w:b/>
        </w:rPr>
        <w:t>page)</w:t>
      </w:r>
      <w:r w:rsidR="00D048BD" w:rsidRPr="004C0BA8">
        <w:rPr>
          <w:rFonts w:ascii="Arial" w:eastAsiaTheme="minorEastAsia" w:hAnsi="Arial" w:cs="Arial"/>
          <w:b/>
        </w:rPr>
        <w:t xml:space="preserve">. Three-way Analysis of </w:t>
      </w:r>
      <w:r w:rsidR="0015658D" w:rsidRPr="004C0BA8">
        <w:rPr>
          <w:rFonts w:ascii="Arial" w:eastAsiaTheme="minorEastAsia" w:hAnsi="Arial" w:cs="Arial"/>
          <w:b/>
        </w:rPr>
        <w:t>Effect</w:t>
      </w:r>
      <w:r w:rsidR="00D048BD" w:rsidRPr="004C0BA8">
        <w:rPr>
          <w:rFonts w:ascii="Arial" w:eastAsiaTheme="minorEastAsia" w:hAnsi="Arial" w:cs="Arial"/>
          <w:b/>
        </w:rPr>
        <w:t xml:space="preserve"> </w:t>
      </w:r>
      <w:r w:rsidR="0015658D" w:rsidRPr="004C0BA8">
        <w:rPr>
          <w:rFonts w:ascii="Arial" w:eastAsiaTheme="minorEastAsia" w:hAnsi="Arial" w:cs="Arial"/>
          <w:b/>
        </w:rPr>
        <w:t xml:space="preserve">of </w:t>
      </w:r>
      <w:r w:rsidR="00D048BD" w:rsidRPr="004C0BA8">
        <w:rPr>
          <w:rFonts w:ascii="Arial" w:eastAsiaTheme="minorEastAsia" w:hAnsi="Arial" w:cs="Arial"/>
          <w:b/>
        </w:rPr>
        <w:t>Sampling Frequen</w:t>
      </w:r>
      <w:r w:rsidR="0015658D" w:rsidRPr="004C0BA8">
        <w:rPr>
          <w:rFonts w:ascii="Arial" w:eastAsiaTheme="minorEastAsia" w:hAnsi="Arial" w:cs="Arial"/>
          <w:b/>
        </w:rPr>
        <w:t>cy and Total Number of Samples on Algorithm Performance. (A</w:t>
      </w:r>
      <w:proofErr w:type="gramStart"/>
      <w:r w:rsidR="0015658D" w:rsidRPr="004C0BA8">
        <w:rPr>
          <w:rFonts w:ascii="Arial" w:eastAsiaTheme="minorEastAsia" w:hAnsi="Arial" w:cs="Arial"/>
          <w:b/>
        </w:rPr>
        <w:t>,B</w:t>
      </w:r>
      <w:proofErr w:type="gramEnd"/>
      <w:r w:rsidR="0015658D" w:rsidRPr="004C0BA8">
        <w:rPr>
          <w:rFonts w:ascii="Arial" w:eastAsiaTheme="minorEastAsia" w:hAnsi="Arial" w:cs="Arial"/>
          <w:b/>
        </w:rPr>
        <w:t>)</w:t>
      </w:r>
      <w:r w:rsidR="0015658D" w:rsidRPr="004C0BA8">
        <w:rPr>
          <w:rFonts w:ascii="Arial" w:eastAsiaTheme="minorEastAsia" w:hAnsi="Arial" w:cs="Arial"/>
        </w:rPr>
        <w:t xml:space="preserve"> </w:t>
      </w:r>
      <w:proofErr w:type="gramStart"/>
      <w:r w:rsidR="0015658D" w:rsidRPr="004C0BA8">
        <w:rPr>
          <w:rFonts w:ascii="Arial" w:eastAsiaTheme="minorEastAsia" w:hAnsi="Arial" w:cs="Arial"/>
        </w:rPr>
        <w:t>Sensitivity and specificity at different sampling frequencies and different total sample numbers.</w:t>
      </w:r>
      <w:proofErr w:type="gramEnd"/>
      <w:r w:rsidR="0015658D" w:rsidRPr="004C0BA8">
        <w:rPr>
          <w:rFonts w:ascii="Arial" w:eastAsiaTheme="minorEastAsia" w:hAnsi="Arial" w:cs="Arial"/>
        </w:rPr>
        <w:t xml:space="preserve"> The color of the points in the plot reflect the sensitivity/specificity value at each [sampling frequency, total number of samples] pair. </w:t>
      </w:r>
    </w:p>
    <w:p w14:paraId="79D6CB54" w14:textId="77777777" w:rsidR="00294E59" w:rsidRPr="004C0BA8" w:rsidRDefault="00294E59">
      <w:pPr>
        <w:rPr>
          <w:rFonts w:ascii="Arial" w:eastAsiaTheme="minorEastAsia" w:hAnsi="Arial" w:cs="Arial"/>
        </w:rPr>
      </w:pPr>
    </w:p>
    <w:p w14:paraId="6F3BA84A" w14:textId="78840690" w:rsidR="00FC5971" w:rsidRPr="004C0BA8" w:rsidRDefault="00294E59">
      <w:pPr>
        <w:rPr>
          <w:rFonts w:ascii="Arial" w:eastAsiaTheme="minorEastAsia" w:hAnsi="Arial" w:cs="Arial"/>
        </w:rPr>
      </w:pPr>
      <w:commentRangeStart w:id="11"/>
      <w:r w:rsidRPr="004C0BA8">
        <w:rPr>
          <w:rFonts w:ascii="Arial" w:eastAsiaTheme="minorEastAsia" w:hAnsi="Arial" w:cs="Arial"/>
          <w:b/>
        </w:rPr>
        <w:t>Table 1</w:t>
      </w:r>
      <w:commentRangeEnd w:id="11"/>
      <w:r w:rsidR="0069724C">
        <w:rPr>
          <w:rStyle w:val="CommentReference"/>
        </w:rPr>
        <w:commentReference w:id="11"/>
      </w:r>
      <w:r w:rsidRPr="004C0BA8">
        <w:rPr>
          <w:rFonts w:ascii="Arial" w:eastAsiaTheme="minorEastAsia" w:hAnsi="Arial" w:cs="Arial"/>
          <w:b/>
        </w:rPr>
        <w:t>. (previous page)</w:t>
      </w:r>
      <w:r w:rsidRPr="004C0BA8">
        <w:rPr>
          <w:rFonts w:ascii="Arial" w:eastAsiaTheme="minorEastAsia" w:hAnsi="Arial" w:cs="Arial"/>
        </w:rPr>
        <w:t xml:space="preserve"> </w:t>
      </w:r>
      <w:r w:rsidR="0015658D" w:rsidRPr="004C0BA8">
        <w:rPr>
          <w:rFonts w:ascii="Arial" w:eastAsiaTheme="minorEastAsia" w:hAnsi="Arial" w:cs="Arial"/>
        </w:rPr>
        <w:t>The number of samples and length of observation needed to achieve greater than 95% sensitivity at various sampling frequencies of interest</w:t>
      </w:r>
      <w:r w:rsidR="00F8566E" w:rsidRPr="004C0BA8">
        <w:rPr>
          <w:rFonts w:ascii="Arial" w:eastAsiaTheme="minorEastAsia" w:hAnsi="Arial" w:cs="Arial"/>
        </w:rPr>
        <w:t>,</w:t>
      </w:r>
      <w:r w:rsidR="00FC5971" w:rsidRPr="004C0BA8">
        <w:rPr>
          <w:rFonts w:ascii="Arial" w:eastAsiaTheme="minorEastAsia" w:hAnsi="Arial" w:cs="Arial"/>
        </w:rPr>
        <w:t xml:space="preserve"> ranging from daily to every 300 days</w:t>
      </w:r>
      <w:r w:rsidR="0015658D" w:rsidRPr="004C0BA8">
        <w:rPr>
          <w:rFonts w:ascii="Arial" w:eastAsiaTheme="minorEastAsia" w:hAnsi="Arial" w:cs="Arial"/>
        </w:rPr>
        <w:t xml:space="preserve">. Length of observation </w:t>
      </w:r>
      <w:r w:rsidR="00FC5971" w:rsidRPr="004C0BA8">
        <w:rPr>
          <w:rFonts w:ascii="Arial" w:eastAsiaTheme="minorEastAsia" w:hAnsi="Arial" w:cs="Arial"/>
        </w:rPr>
        <w:t>was calculated as</w:t>
      </w:r>
      <w:r w:rsidR="0015658D" w:rsidRPr="004C0BA8">
        <w:rPr>
          <w:rFonts w:ascii="Arial" w:eastAsiaTheme="minorEastAsia" w:hAnsi="Arial" w:cs="Arial"/>
        </w:rPr>
        <w:t xml:space="preserve"> the product of the number of samp</w:t>
      </w:r>
      <w:r w:rsidR="00FC5971" w:rsidRPr="004C0BA8">
        <w:rPr>
          <w:rFonts w:ascii="Arial" w:eastAsiaTheme="minorEastAsia" w:hAnsi="Arial" w:cs="Arial"/>
        </w:rPr>
        <w:t xml:space="preserve">les and the sampling frequency. Five sets of 100 signals (50 aggressive, 50 non-aggressive) were generated, and </w:t>
      </w:r>
      <w:commentRangeStart w:id="12"/>
      <w:r w:rsidR="00FC5971" w:rsidRPr="004C0BA8">
        <w:rPr>
          <w:rFonts w:ascii="Arial" w:eastAsiaTheme="minorEastAsia" w:hAnsi="Arial" w:cs="Arial"/>
        </w:rPr>
        <w:t>the same sampling analysis</w:t>
      </w:r>
      <w:commentRangeEnd w:id="12"/>
      <w:r w:rsidR="0069724C">
        <w:rPr>
          <w:rStyle w:val="CommentReference"/>
        </w:rPr>
        <w:commentReference w:id="12"/>
      </w:r>
      <w:r w:rsidR="00FC5971" w:rsidRPr="004C0BA8">
        <w:rPr>
          <w:rFonts w:ascii="Arial" w:eastAsiaTheme="minorEastAsia" w:hAnsi="Arial" w:cs="Arial"/>
        </w:rPr>
        <w:t xml:space="preserve"> was performed on each. The table shows the averaged results from the five iterations.</w:t>
      </w:r>
    </w:p>
    <w:p w14:paraId="0922C890" w14:textId="613DEFCA" w:rsidR="00F8566E" w:rsidRPr="004C0BA8" w:rsidRDefault="00F8566E" w:rsidP="00F14143">
      <w:pPr>
        <w:rPr>
          <w:rFonts w:ascii="Arial" w:eastAsiaTheme="minorEastAsia" w:hAnsi="Arial" w:cs="Arial"/>
        </w:rPr>
      </w:pPr>
    </w:p>
    <w:p w14:paraId="33DCE408" w14:textId="467EEDF3" w:rsidR="00331741" w:rsidRPr="00FF2E4D" w:rsidRDefault="0005578F" w:rsidP="00F8566E">
      <w:pPr>
        <w:tabs>
          <w:tab w:val="left" w:pos="1854"/>
        </w:tabs>
        <w:rPr>
          <w:rFonts w:ascii="Arial" w:eastAsiaTheme="minorEastAsia" w:hAnsi="Arial" w:cs="Arial"/>
        </w:rPr>
      </w:pPr>
      <w:r w:rsidRPr="004C0BA8">
        <w:rPr>
          <w:rFonts w:ascii="Arial" w:eastAsiaTheme="minorEastAsia" w:hAnsi="Arial" w:cs="Arial"/>
          <w:b/>
        </w:rPr>
        <w:t>Figure 1.4</w:t>
      </w:r>
      <w:r w:rsidR="00F8566E" w:rsidRPr="004C0BA8">
        <w:rPr>
          <w:rFonts w:ascii="Arial" w:eastAsiaTheme="minorEastAsia" w:hAnsi="Arial" w:cs="Arial"/>
          <w:b/>
        </w:rPr>
        <w:t xml:space="preserve"> (next page) (A</w:t>
      </w:r>
      <w:r w:rsidR="00331741" w:rsidRPr="004C0BA8">
        <w:rPr>
          <w:rFonts w:ascii="Arial" w:eastAsiaTheme="minorEastAsia" w:hAnsi="Arial" w:cs="Arial"/>
          <w:b/>
        </w:rPr>
        <w:t>1</w:t>
      </w:r>
      <w:r w:rsidR="00F8566E" w:rsidRPr="004C0BA8">
        <w:rPr>
          <w:rFonts w:ascii="Arial" w:eastAsiaTheme="minorEastAsia" w:hAnsi="Arial" w:cs="Arial"/>
          <w:b/>
        </w:rPr>
        <w:t>)</w:t>
      </w:r>
      <w:r w:rsidR="00F8566E" w:rsidRPr="004C0BA8">
        <w:rPr>
          <w:rFonts w:ascii="Arial" w:eastAsiaTheme="minorEastAsia" w:hAnsi="Arial" w:cs="Arial"/>
        </w:rPr>
        <w:t xml:space="preserve"> “Number of Observations” column versus “Time Between Observations” column from Table 1. </w:t>
      </w:r>
      <w:r w:rsidR="00331741" w:rsidRPr="004C0BA8">
        <w:rPr>
          <w:rFonts w:ascii="Arial" w:eastAsiaTheme="minorEastAsia" w:hAnsi="Arial" w:cs="Arial"/>
        </w:rPr>
        <w:t xml:space="preserve">The data were log linearized and fit using least-squares regression. The fitted curve </w:t>
      </w:r>
      <m:oMath>
        <m:r>
          <w:rPr>
            <w:rFonts w:ascii="Cambria Math" w:eastAsiaTheme="minorEastAsia" w:hAnsi="Cambria Math" w:cs="Arial"/>
          </w:rPr>
          <m:t>y=32.196</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-0.551</m:t>
            </m:r>
          </m:sup>
        </m:sSup>
      </m:oMath>
      <w:r w:rsidR="00331741" w:rsidRPr="004C0BA8">
        <w:rPr>
          <w:rFonts w:ascii="Arial" w:eastAsiaTheme="minorEastAsia" w:hAnsi="Arial" w:cs="Arial"/>
        </w:rPr>
        <w:t xml:space="preserve"> is shown in red. </w:t>
      </w:r>
      <w:r w:rsidR="00331741" w:rsidRPr="004C0BA8">
        <w:rPr>
          <w:rFonts w:ascii="Arial" w:eastAsiaTheme="minorEastAsia" w:hAnsi="Arial" w:cs="Arial"/>
          <w:b/>
        </w:rPr>
        <w:t>(A2,3,4)</w:t>
      </w:r>
      <w:r w:rsidR="00331741" w:rsidRPr="004C0BA8">
        <w:rPr>
          <w:rFonts w:ascii="Arial" w:eastAsiaTheme="minorEastAsia" w:hAnsi="Arial" w:cs="Arial"/>
        </w:rPr>
        <w:t xml:space="preserve"> Zoomed in views of sections along the x-axis in A1. </w:t>
      </w:r>
      <w:r w:rsidR="00331741" w:rsidRPr="004C0BA8">
        <w:rPr>
          <w:rFonts w:ascii="Arial" w:eastAsiaTheme="minorEastAsia" w:hAnsi="Arial" w:cs="Arial"/>
          <w:b/>
        </w:rPr>
        <w:t>(B1)</w:t>
      </w:r>
      <w:r w:rsidR="00331741" w:rsidRPr="004C0BA8">
        <w:rPr>
          <w:rFonts w:ascii="Arial" w:eastAsiaTheme="minorEastAsia" w:hAnsi="Arial" w:cs="Arial"/>
        </w:rPr>
        <w:t xml:space="preserve"> “Length of Observation” column versus “Time Between Observations” column from Table 1. Since the length of observation was calculated as the product of the time between observations, the x-axis in A1, and the number of observations, the y-axis in A1, the points were fitted with the curve </w:t>
      </w:r>
      <m:oMath>
        <m:r>
          <w:rPr>
            <w:rFonts w:ascii="Cambria Math" w:eastAsiaTheme="minorEastAsia" w:hAnsi="Cambria Math" w:cs="Arial"/>
          </w:rPr>
          <m:t>xy=x</m:t>
        </m:r>
        <m:d>
          <m:dPr>
            <m:ctrlPr>
              <w:rPr>
                <w:rFonts w:ascii="Cambria Math" w:eastAsiaTheme="minorEastAsia" w:hAnsi="Cambria Math" w:cs="Arial"/>
                <w:i/>
              </w:rPr>
            </m:ctrlPr>
          </m:dPr>
          <m:e>
            <m:r>
              <w:rPr>
                <w:rFonts w:ascii="Cambria Math" w:eastAsiaTheme="minorEastAsia" w:hAnsi="Cambria Math" w:cs="Arial"/>
              </w:rPr>
              <m:t>32.196</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-0.551</m:t>
                </m:r>
              </m:sup>
            </m:sSup>
          </m:e>
        </m:d>
        <m:r>
          <w:rPr>
            <w:rFonts w:ascii="Cambria Math" w:eastAsiaTheme="minorEastAsia" w:hAnsi="Cambria Math" w:cs="Arial"/>
          </w:rPr>
          <m:t>= 32.196</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0.449</m:t>
            </m:r>
          </m:sup>
        </m:sSup>
      </m:oMath>
      <w:r w:rsidR="00FF2E4D">
        <w:rPr>
          <w:rFonts w:ascii="Arial" w:eastAsiaTheme="minorEastAsia" w:hAnsi="Arial" w:cs="Arial"/>
        </w:rPr>
        <w:t xml:space="preserve">. </w:t>
      </w:r>
      <w:r w:rsidR="00FF2E4D">
        <w:rPr>
          <w:rFonts w:ascii="Arial" w:eastAsiaTheme="minorEastAsia" w:hAnsi="Arial" w:cs="Arial"/>
          <w:b/>
        </w:rPr>
        <w:t>(B</w:t>
      </w:r>
      <w:r w:rsidR="00FF2E4D" w:rsidRPr="004C0BA8">
        <w:rPr>
          <w:rFonts w:ascii="Arial" w:eastAsiaTheme="minorEastAsia" w:hAnsi="Arial" w:cs="Arial"/>
          <w:b/>
        </w:rPr>
        <w:t>2,3,4)</w:t>
      </w:r>
      <w:r w:rsidR="00FF2E4D">
        <w:rPr>
          <w:rFonts w:ascii="Arial" w:eastAsiaTheme="minorEastAsia" w:hAnsi="Arial" w:cs="Arial"/>
          <w:b/>
        </w:rPr>
        <w:t xml:space="preserve"> </w:t>
      </w:r>
      <w:r w:rsidR="00FF2E4D">
        <w:rPr>
          <w:rFonts w:ascii="Arial" w:eastAsiaTheme="minorEastAsia" w:hAnsi="Arial" w:cs="Arial"/>
        </w:rPr>
        <w:t>Zoomed in views of sections along the x-axis in B1.</w:t>
      </w:r>
    </w:p>
    <w:p w14:paraId="21FA0935" w14:textId="77777777" w:rsidR="0011539D" w:rsidRDefault="00CF56E4">
      <w:pPr>
        <w:rPr>
          <w:rFonts w:asciiTheme="majorEastAsia" w:eastAsiaTheme="minorEastAsia" w:hAnsiTheme="majorEastAsia" w:cstheme="majorEastAsia"/>
        </w:rPr>
      </w:pPr>
      <w:r w:rsidRPr="00F8566E">
        <w:rPr>
          <w:rFonts w:asciiTheme="majorEastAsia" w:eastAsiaTheme="minorEastAsia" w:hAnsiTheme="majorEastAsia" w:cstheme="majorEastAsia"/>
        </w:rPr>
        <w:br w:type="page"/>
      </w:r>
      <w:r w:rsidR="00294E59">
        <w:rPr>
          <w:rFonts w:asciiTheme="majorEastAsia" w:eastAsiaTheme="minorEastAsia" w:hAnsiTheme="majorEastAsia" w:cstheme="majorEastAsia"/>
          <w:noProof/>
        </w:rPr>
        <w:lastRenderedPageBreak/>
        <mc:AlternateContent>
          <mc:Choice Requires="wps">
            <w:drawing>
              <wp:anchor distT="0" distB="0" distL="114300" distR="114300" simplePos="0" relativeHeight="251757568" behindDoc="0" locked="0" layoutInCell="1" allowOverlap="1" wp14:anchorId="568E2D5A" wp14:editId="5BAF7BFB">
                <wp:simplePos x="0" y="0"/>
                <wp:positionH relativeFrom="column">
                  <wp:posOffset>3137792</wp:posOffset>
                </wp:positionH>
                <wp:positionV relativeFrom="paragraph">
                  <wp:posOffset>5941060</wp:posOffset>
                </wp:positionV>
                <wp:extent cx="569433" cy="338144"/>
                <wp:effectExtent l="0" t="0" r="0" b="0"/>
                <wp:wrapNone/>
                <wp:docPr id="80" name="Text Box 80"/>
                <wp:cNvGraphicFramePr/>
                <a:graphic xmlns:a="http://schemas.openxmlformats.org/drawingml/2006/main">
                  <a:graphicData uri="http://schemas.microsoft.com/office/word/2010/wordprocessingShape">
                    <wps:wsp>
                      <wps:cNvSpPr txBox="1"/>
                      <wps:spPr>
                        <a:xfrm>
                          <a:off x="0" y="0"/>
                          <a:ext cx="569433" cy="3381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2FAC5F" w14:textId="28B389A1" w:rsidR="009A6663" w:rsidRPr="00D048BD" w:rsidRDefault="009A6663" w:rsidP="00294E59">
                            <w:pPr>
                              <w:rPr>
                                <w:rFonts w:asciiTheme="minorEastAsia" w:hAnsiTheme="minorEastAsia" w:cstheme="minorEastAsia"/>
                              </w:rPr>
                            </w:pPr>
                            <w:r w:rsidRPr="00D048BD">
                              <w:rPr>
                                <w:rFonts w:asciiTheme="minorEastAsia" w:hAnsiTheme="minorEastAsia" w:cstheme="minorEastAsia" w:hint="eastAsia"/>
                              </w:rPr>
                              <w:t>(</w:t>
                            </w:r>
                            <w:r>
                              <w:rPr>
                                <w:rFonts w:asciiTheme="minorEastAsia" w:hAnsiTheme="minorEastAsia" w:cstheme="minorEastAsia" w:hint="eastAsia"/>
                              </w:rPr>
                              <w:t>B</w:t>
                            </w:r>
                            <w:r>
                              <w:rPr>
                                <w:rFonts w:asciiTheme="minorEastAsia" w:hAnsiTheme="minorEastAsia" w:cstheme="minorEastAsia"/>
                              </w:rPr>
                              <w:t>4</w:t>
                            </w:r>
                            <w:r w:rsidRPr="00D048BD">
                              <w:rPr>
                                <w:rFonts w:asciiTheme="minorEastAsia" w:hAnsiTheme="minorEastAsia" w:cstheme="minorEastAsia"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68E2D5A" id="Text Box 80" o:spid="_x0000_s1030" type="#_x0000_t202" style="position:absolute;margin-left:247.05pt;margin-top:467.8pt;width:44.85pt;height:26.6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" filled="f" stroked="f">
                <v:textbox>
                  <w:txbxContent>
                    <w:p w14:paraId="552FAC5F" w14:textId="28B389A1" w:rsidR="00357ECB" w:rsidRPr="00D048BD" w:rsidRDefault="00357ECB" w:rsidP="00294E59">
                      <w:pPr>
                        <w:rPr>
                          <w:rFonts w:asciiTheme="minorEastAsia" w:hAnsiTheme="minorEastAsia" w:cstheme="minorEastAsia"/>
                        </w:rPr>
                      </w:pPr>
                      <w:r w:rsidRPr="00D048BD">
                        <w:rPr>
                          <w:rFonts w:asciiTheme="minorEastAsia" w:hAnsiTheme="minorEastAsia" w:cstheme="minorEastAsia" w:hint="eastAsia"/>
                        </w:rPr>
                        <w:t>(</w:t>
                      </w:r>
                      <w:r>
                        <w:rPr>
                          <w:rFonts w:asciiTheme="minorEastAsia" w:hAnsiTheme="minorEastAsia" w:cstheme="minorEastAsia" w:hint="eastAsia"/>
                        </w:rPr>
                        <w:t>B</w:t>
                      </w:r>
                      <w:r>
                        <w:rPr>
                          <w:rFonts w:asciiTheme="minorEastAsia" w:hAnsiTheme="minorEastAsia" w:cstheme="minorEastAsia"/>
                        </w:rPr>
                        <w:t>4</w:t>
                      </w:r>
                      <w:r w:rsidRPr="00D048BD">
                        <w:rPr>
                          <w:rFonts w:asciiTheme="minorEastAsia" w:hAnsiTheme="minorEastAsia" w:cstheme="minorEastAsia" w:hint="eastAsia"/>
                        </w:rPr>
                        <w:t>)</w:t>
                      </w:r>
                    </w:p>
                  </w:txbxContent>
                </v:textbox>
              </v:shape>
            </w:pict>
          </mc:Fallback>
        </mc:AlternateContent>
      </w:r>
      <w:r w:rsidR="00294E59">
        <w:rPr>
          <w:rFonts w:asciiTheme="majorEastAsia" w:eastAsiaTheme="minorEastAsia" w:hAnsiTheme="majorEastAsia" w:cstheme="majorEastAsia"/>
          <w:noProof/>
        </w:rPr>
        <mc:AlternateContent>
          <mc:Choice Requires="wps">
            <w:drawing>
              <wp:anchor distT="0" distB="0" distL="114300" distR="114300" simplePos="0" relativeHeight="251755520" behindDoc="0" locked="0" layoutInCell="1" allowOverlap="1" wp14:anchorId="13C99A72" wp14:editId="0AB38441">
                <wp:simplePos x="0" y="0"/>
                <wp:positionH relativeFrom="column">
                  <wp:posOffset>3137535</wp:posOffset>
                </wp:positionH>
                <wp:positionV relativeFrom="paragraph">
                  <wp:posOffset>3888740</wp:posOffset>
                </wp:positionV>
                <wp:extent cx="569433" cy="338144"/>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69433" cy="3381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03929" w14:textId="3286737A" w:rsidR="009A6663" w:rsidRPr="00D048BD" w:rsidRDefault="009A6663" w:rsidP="00294E59">
                            <w:pPr>
                              <w:rPr>
                                <w:rFonts w:asciiTheme="minorEastAsia" w:hAnsiTheme="minorEastAsia" w:cstheme="minorEastAsia"/>
                              </w:rPr>
                            </w:pPr>
                            <w:r w:rsidRPr="00D048BD">
                              <w:rPr>
                                <w:rFonts w:asciiTheme="minorEastAsia" w:hAnsiTheme="minorEastAsia" w:cstheme="minorEastAsia" w:hint="eastAsia"/>
                              </w:rPr>
                              <w:t>(</w:t>
                            </w:r>
                            <w:r>
                              <w:rPr>
                                <w:rFonts w:asciiTheme="minorEastAsia" w:hAnsiTheme="minorEastAsia" w:cstheme="minorEastAsia" w:hint="eastAsia"/>
                              </w:rPr>
                              <w:t>B</w:t>
                            </w:r>
                            <w:r>
                              <w:rPr>
                                <w:rFonts w:asciiTheme="minorEastAsia" w:hAnsiTheme="minorEastAsia" w:cstheme="minorEastAsia"/>
                              </w:rPr>
                              <w:t>3</w:t>
                            </w:r>
                            <w:r w:rsidRPr="00D048BD">
                              <w:rPr>
                                <w:rFonts w:asciiTheme="minorEastAsia" w:hAnsiTheme="minorEastAsia" w:cstheme="minorEastAsia"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C99A72" id="Text Box 79" o:spid="_x0000_s1031" type="#_x0000_t202" style="position:absolute;margin-left:247.05pt;margin-top:306.2pt;width:44.85pt;height:26.6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" filled="f" stroked="f">
                <v:textbox>
                  <w:txbxContent>
                    <w:p w14:paraId="35303929" w14:textId="3286737A" w:rsidR="00357ECB" w:rsidRPr="00D048BD" w:rsidRDefault="00357ECB" w:rsidP="00294E59">
                      <w:pPr>
                        <w:rPr>
                          <w:rFonts w:asciiTheme="minorEastAsia" w:hAnsiTheme="minorEastAsia" w:cstheme="minorEastAsia"/>
                        </w:rPr>
                      </w:pPr>
                      <w:r w:rsidRPr="00D048BD">
                        <w:rPr>
                          <w:rFonts w:asciiTheme="minorEastAsia" w:hAnsiTheme="minorEastAsia" w:cstheme="minorEastAsia" w:hint="eastAsia"/>
                        </w:rPr>
                        <w:t>(</w:t>
                      </w:r>
                      <w:r>
                        <w:rPr>
                          <w:rFonts w:asciiTheme="minorEastAsia" w:hAnsiTheme="minorEastAsia" w:cstheme="minorEastAsia" w:hint="eastAsia"/>
                        </w:rPr>
                        <w:t>B</w:t>
                      </w:r>
                      <w:r>
                        <w:rPr>
                          <w:rFonts w:asciiTheme="minorEastAsia" w:hAnsiTheme="minorEastAsia" w:cstheme="minorEastAsia"/>
                        </w:rPr>
                        <w:t>3</w:t>
                      </w:r>
                      <w:r w:rsidRPr="00D048BD">
                        <w:rPr>
                          <w:rFonts w:asciiTheme="minorEastAsia" w:hAnsiTheme="minorEastAsia" w:cstheme="minorEastAsia" w:hint="eastAsia"/>
                        </w:rPr>
                        <w:t>)</w:t>
                      </w:r>
                    </w:p>
                  </w:txbxContent>
                </v:textbox>
              </v:shape>
            </w:pict>
          </mc:Fallback>
        </mc:AlternateContent>
      </w:r>
      <w:r w:rsidR="00294E59">
        <w:rPr>
          <w:rFonts w:asciiTheme="majorEastAsia" w:eastAsiaTheme="minorEastAsia" w:hAnsiTheme="majorEastAsia" w:cstheme="majorEastAsia"/>
          <w:noProof/>
        </w:rPr>
        <mc:AlternateContent>
          <mc:Choice Requires="wps">
            <w:drawing>
              <wp:anchor distT="0" distB="0" distL="114300" distR="114300" simplePos="0" relativeHeight="251753472" behindDoc="0" locked="0" layoutInCell="1" allowOverlap="1" wp14:anchorId="2B65BB18" wp14:editId="0E1A77F3">
                <wp:simplePos x="0" y="0"/>
                <wp:positionH relativeFrom="column">
                  <wp:posOffset>3023235</wp:posOffset>
                </wp:positionH>
                <wp:positionV relativeFrom="paragraph">
                  <wp:posOffset>1945640</wp:posOffset>
                </wp:positionV>
                <wp:extent cx="569433" cy="338144"/>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69433" cy="3381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EFE8B9" w14:textId="2AEF016D" w:rsidR="009A6663" w:rsidRPr="00D048BD" w:rsidRDefault="009A6663" w:rsidP="00294E59">
                            <w:pPr>
                              <w:rPr>
                                <w:rFonts w:asciiTheme="minorEastAsia" w:hAnsiTheme="minorEastAsia" w:cstheme="minorEastAsia"/>
                              </w:rPr>
                            </w:pPr>
                            <w:r w:rsidRPr="00D048BD">
                              <w:rPr>
                                <w:rFonts w:asciiTheme="minorEastAsia" w:hAnsiTheme="minorEastAsia" w:cstheme="minorEastAsia" w:hint="eastAsia"/>
                              </w:rPr>
                              <w:t>(</w:t>
                            </w:r>
                            <w:r>
                              <w:rPr>
                                <w:rFonts w:asciiTheme="minorEastAsia" w:hAnsiTheme="minorEastAsia" w:cstheme="minorEastAsia" w:hint="eastAsia"/>
                              </w:rPr>
                              <w:t>B</w:t>
                            </w:r>
                            <w:r>
                              <w:rPr>
                                <w:rFonts w:asciiTheme="minorEastAsia" w:hAnsiTheme="minorEastAsia" w:cstheme="minorEastAsia"/>
                              </w:rPr>
                              <w:t>2</w:t>
                            </w:r>
                            <w:r w:rsidRPr="00D048BD">
                              <w:rPr>
                                <w:rFonts w:asciiTheme="minorEastAsia" w:hAnsiTheme="minorEastAsia" w:cstheme="minorEastAsia"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B65BB18" id="Text Box 78" o:spid="_x0000_s1032" type="#_x0000_t202" style="position:absolute;margin-left:238.05pt;margin-top:153.2pt;width:44.85pt;height:26.6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" filled="f" stroked="f">
                <v:textbox>
                  <w:txbxContent>
                    <w:p w14:paraId="6CEFE8B9" w14:textId="2AEF016D" w:rsidR="00357ECB" w:rsidRPr="00D048BD" w:rsidRDefault="00357ECB" w:rsidP="00294E59">
                      <w:pPr>
                        <w:rPr>
                          <w:rFonts w:asciiTheme="minorEastAsia" w:hAnsiTheme="minorEastAsia" w:cstheme="minorEastAsia"/>
                        </w:rPr>
                      </w:pPr>
                      <w:r w:rsidRPr="00D048BD">
                        <w:rPr>
                          <w:rFonts w:asciiTheme="minorEastAsia" w:hAnsiTheme="minorEastAsia" w:cstheme="minorEastAsia" w:hint="eastAsia"/>
                        </w:rPr>
                        <w:t>(</w:t>
                      </w:r>
                      <w:r>
                        <w:rPr>
                          <w:rFonts w:asciiTheme="minorEastAsia" w:hAnsiTheme="minorEastAsia" w:cstheme="minorEastAsia" w:hint="eastAsia"/>
                        </w:rPr>
                        <w:t>B</w:t>
                      </w:r>
                      <w:r>
                        <w:rPr>
                          <w:rFonts w:asciiTheme="minorEastAsia" w:hAnsiTheme="minorEastAsia" w:cstheme="minorEastAsia"/>
                        </w:rPr>
                        <w:t>2</w:t>
                      </w:r>
                      <w:r w:rsidRPr="00D048BD">
                        <w:rPr>
                          <w:rFonts w:asciiTheme="minorEastAsia" w:hAnsiTheme="minorEastAsia" w:cstheme="minorEastAsia" w:hint="eastAsia"/>
                        </w:rPr>
                        <w:t>)</w:t>
                      </w:r>
                    </w:p>
                  </w:txbxContent>
                </v:textbox>
              </v:shape>
            </w:pict>
          </mc:Fallback>
        </mc:AlternateContent>
      </w:r>
      <w:r w:rsidR="00294E59">
        <w:rPr>
          <w:rFonts w:asciiTheme="majorEastAsia" w:eastAsiaTheme="minorEastAsia" w:hAnsiTheme="majorEastAsia" w:cstheme="majorEastAsia"/>
          <w:noProof/>
        </w:rPr>
        <mc:AlternateContent>
          <mc:Choice Requires="wps">
            <w:drawing>
              <wp:anchor distT="0" distB="0" distL="114300" distR="114300" simplePos="0" relativeHeight="251751424" behindDoc="0" locked="0" layoutInCell="1" allowOverlap="1" wp14:anchorId="4B451AED" wp14:editId="45C38C54">
                <wp:simplePos x="0" y="0"/>
                <wp:positionH relativeFrom="column">
                  <wp:posOffset>3023235</wp:posOffset>
                </wp:positionH>
                <wp:positionV relativeFrom="paragraph">
                  <wp:posOffset>-451796</wp:posOffset>
                </wp:positionV>
                <wp:extent cx="569433" cy="338144"/>
                <wp:effectExtent l="0" t="0" r="0" b="0"/>
                <wp:wrapNone/>
                <wp:docPr id="77" name="Text Box 77"/>
                <wp:cNvGraphicFramePr/>
                <a:graphic xmlns:a="http://schemas.openxmlformats.org/drawingml/2006/main">
                  <a:graphicData uri="http://schemas.microsoft.com/office/word/2010/wordprocessingShape">
                    <wps:wsp>
                      <wps:cNvSpPr txBox="1"/>
                      <wps:spPr>
                        <a:xfrm>
                          <a:off x="0" y="0"/>
                          <a:ext cx="569433" cy="3381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B11C8D" w14:textId="54FF3828" w:rsidR="009A6663" w:rsidRPr="00D048BD" w:rsidRDefault="009A6663" w:rsidP="00294E59">
                            <w:pPr>
                              <w:rPr>
                                <w:rFonts w:asciiTheme="minorEastAsia" w:hAnsiTheme="minorEastAsia" w:cstheme="minorEastAsia"/>
                              </w:rPr>
                            </w:pPr>
                            <w:r w:rsidRPr="00D048BD">
                              <w:rPr>
                                <w:rFonts w:asciiTheme="minorEastAsia" w:hAnsiTheme="minorEastAsia" w:cstheme="minorEastAsia" w:hint="eastAsia"/>
                              </w:rPr>
                              <w:t>(</w:t>
                            </w:r>
                            <w:r>
                              <w:rPr>
                                <w:rFonts w:asciiTheme="minorEastAsia" w:hAnsiTheme="minorEastAsia" w:cstheme="minorEastAsia" w:hint="eastAsia"/>
                              </w:rPr>
                              <w:t>B</w:t>
                            </w:r>
                            <w:r>
                              <w:rPr>
                                <w:rFonts w:asciiTheme="minorEastAsia" w:hAnsiTheme="minorEastAsia" w:cstheme="minorEastAsia"/>
                              </w:rPr>
                              <w:t>1</w:t>
                            </w:r>
                            <w:r w:rsidRPr="00D048BD">
                              <w:rPr>
                                <w:rFonts w:asciiTheme="minorEastAsia" w:hAnsiTheme="minorEastAsia" w:cstheme="minorEastAsia"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B451AED" id="Text Box 77" o:spid="_x0000_s1033" type="#_x0000_t202" style="position:absolute;margin-left:238.05pt;margin-top:-35.5pt;width:44.85pt;height:26.6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" filled="f" stroked="f">
                <v:textbox>
                  <w:txbxContent>
                    <w:p w14:paraId="43B11C8D" w14:textId="54FF3828" w:rsidR="00357ECB" w:rsidRPr="00D048BD" w:rsidRDefault="00357ECB" w:rsidP="00294E59">
                      <w:pPr>
                        <w:rPr>
                          <w:rFonts w:asciiTheme="minorEastAsia" w:hAnsiTheme="minorEastAsia" w:cstheme="minorEastAsia"/>
                        </w:rPr>
                      </w:pPr>
                      <w:r w:rsidRPr="00D048BD">
                        <w:rPr>
                          <w:rFonts w:asciiTheme="minorEastAsia" w:hAnsiTheme="minorEastAsia" w:cstheme="minorEastAsia" w:hint="eastAsia"/>
                        </w:rPr>
                        <w:t>(</w:t>
                      </w:r>
                      <w:r>
                        <w:rPr>
                          <w:rFonts w:asciiTheme="minorEastAsia" w:hAnsiTheme="minorEastAsia" w:cstheme="minorEastAsia" w:hint="eastAsia"/>
                        </w:rPr>
                        <w:t>B</w:t>
                      </w:r>
                      <w:r>
                        <w:rPr>
                          <w:rFonts w:asciiTheme="minorEastAsia" w:hAnsiTheme="minorEastAsia" w:cstheme="minorEastAsia"/>
                        </w:rPr>
                        <w:t>1</w:t>
                      </w:r>
                      <w:r w:rsidRPr="00D048BD">
                        <w:rPr>
                          <w:rFonts w:asciiTheme="minorEastAsia" w:hAnsiTheme="minorEastAsia" w:cstheme="minorEastAsia" w:hint="eastAsia"/>
                        </w:rPr>
                        <w:t>)</w:t>
                      </w:r>
                    </w:p>
                  </w:txbxContent>
                </v:textbox>
              </v:shape>
            </w:pict>
          </mc:Fallback>
        </mc:AlternateContent>
      </w:r>
      <w:r w:rsidR="00294E59">
        <w:rPr>
          <w:rFonts w:asciiTheme="majorEastAsia" w:eastAsiaTheme="minorEastAsia" w:hAnsiTheme="majorEastAsia" w:cstheme="majorEastAsia"/>
          <w:noProof/>
        </w:rPr>
        <mc:AlternateContent>
          <mc:Choice Requires="wps">
            <w:drawing>
              <wp:anchor distT="0" distB="0" distL="114300" distR="114300" simplePos="0" relativeHeight="251749376" behindDoc="0" locked="0" layoutInCell="1" allowOverlap="1" wp14:anchorId="453BD19F" wp14:editId="30BA043A">
                <wp:simplePos x="0" y="0"/>
                <wp:positionH relativeFrom="column">
                  <wp:posOffset>-634365</wp:posOffset>
                </wp:positionH>
                <wp:positionV relativeFrom="paragraph">
                  <wp:posOffset>5943600</wp:posOffset>
                </wp:positionV>
                <wp:extent cx="573459" cy="45974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73459"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3E8F29" w14:textId="7AE01D61" w:rsidR="009A6663" w:rsidRPr="00D048BD" w:rsidRDefault="009A6663" w:rsidP="00294E59">
                            <w:pPr>
                              <w:rPr>
                                <w:rFonts w:asciiTheme="minorEastAsia" w:hAnsiTheme="minorEastAsia" w:cstheme="minorEastAsia"/>
                              </w:rPr>
                            </w:pPr>
                            <w:r w:rsidRPr="00D048BD">
                              <w:rPr>
                                <w:rFonts w:asciiTheme="minorEastAsia" w:hAnsiTheme="minorEastAsia" w:cstheme="minorEastAsia" w:hint="eastAsia"/>
                              </w:rPr>
                              <w:t>(A</w:t>
                            </w:r>
                            <w:r>
                              <w:rPr>
                                <w:rFonts w:asciiTheme="minorEastAsia" w:hAnsiTheme="minorEastAsia" w:cstheme="minorEastAsia"/>
                              </w:rPr>
                              <w:t>4</w:t>
                            </w:r>
                            <w:r w:rsidRPr="00D048BD">
                              <w:rPr>
                                <w:rFonts w:asciiTheme="minorEastAsia" w:hAnsiTheme="minorEastAsia" w:cstheme="minorEastAsia"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53BD19F" id="Text Box 76" o:spid="_x0000_s1034" type="#_x0000_t202" style="position:absolute;margin-left:-49.95pt;margin-top:468pt;width:45.15pt;height:36.2pt;z-index:251749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" filled="f" stroked="f">
                <v:textbox>
                  <w:txbxContent>
                    <w:p w14:paraId="613E8F29" w14:textId="7AE01D61" w:rsidR="00357ECB" w:rsidRPr="00D048BD" w:rsidRDefault="00357ECB" w:rsidP="00294E59">
                      <w:pPr>
                        <w:rPr>
                          <w:rFonts w:asciiTheme="minorEastAsia" w:hAnsiTheme="minorEastAsia" w:cstheme="minorEastAsia"/>
                        </w:rPr>
                      </w:pPr>
                      <w:r w:rsidRPr="00D048BD">
                        <w:rPr>
                          <w:rFonts w:asciiTheme="minorEastAsia" w:hAnsiTheme="minorEastAsia" w:cstheme="minorEastAsia" w:hint="eastAsia"/>
                        </w:rPr>
                        <w:t>(A</w:t>
                      </w:r>
                      <w:r>
                        <w:rPr>
                          <w:rFonts w:asciiTheme="minorEastAsia" w:hAnsiTheme="minorEastAsia" w:cstheme="minorEastAsia"/>
                        </w:rPr>
                        <w:t>4</w:t>
                      </w:r>
                      <w:r w:rsidRPr="00D048BD">
                        <w:rPr>
                          <w:rFonts w:asciiTheme="minorEastAsia" w:hAnsiTheme="minorEastAsia" w:cstheme="minorEastAsia" w:hint="eastAsia"/>
                        </w:rPr>
                        <w:t>)</w:t>
                      </w:r>
                    </w:p>
                  </w:txbxContent>
                </v:textbox>
              </v:shape>
            </w:pict>
          </mc:Fallback>
        </mc:AlternateContent>
      </w:r>
      <w:r w:rsidR="00294E59">
        <w:rPr>
          <w:rFonts w:asciiTheme="majorEastAsia" w:eastAsiaTheme="minorEastAsia" w:hAnsiTheme="majorEastAsia" w:cstheme="majorEastAsia"/>
          <w:noProof/>
        </w:rPr>
        <mc:AlternateContent>
          <mc:Choice Requires="wps">
            <w:drawing>
              <wp:anchor distT="0" distB="0" distL="114300" distR="114300" simplePos="0" relativeHeight="251747328" behindDoc="0" locked="0" layoutInCell="1" allowOverlap="1" wp14:anchorId="5448D4EC" wp14:editId="047AECEE">
                <wp:simplePos x="0" y="0"/>
                <wp:positionH relativeFrom="column">
                  <wp:posOffset>-634365</wp:posOffset>
                </wp:positionH>
                <wp:positionV relativeFrom="paragraph">
                  <wp:posOffset>3891064</wp:posOffset>
                </wp:positionV>
                <wp:extent cx="573459" cy="454876"/>
                <wp:effectExtent l="0" t="0" r="0" b="2540"/>
                <wp:wrapNone/>
                <wp:docPr id="75" name="Text Box 75"/>
                <wp:cNvGraphicFramePr/>
                <a:graphic xmlns:a="http://schemas.openxmlformats.org/drawingml/2006/main">
                  <a:graphicData uri="http://schemas.microsoft.com/office/word/2010/wordprocessingShape">
                    <wps:wsp>
                      <wps:cNvSpPr txBox="1"/>
                      <wps:spPr>
                        <a:xfrm>
                          <a:off x="0" y="0"/>
                          <a:ext cx="573459" cy="4548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DF0A39" w14:textId="6AC220AB" w:rsidR="009A6663" w:rsidRPr="00D048BD" w:rsidRDefault="009A6663" w:rsidP="00294E59">
                            <w:pPr>
                              <w:rPr>
                                <w:rFonts w:asciiTheme="minorEastAsia" w:hAnsiTheme="minorEastAsia" w:cstheme="minorEastAsia"/>
                              </w:rPr>
                            </w:pPr>
                            <w:r w:rsidRPr="00D048BD">
                              <w:rPr>
                                <w:rFonts w:asciiTheme="minorEastAsia" w:hAnsiTheme="minorEastAsia" w:cstheme="minorEastAsia" w:hint="eastAsia"/>
                              </w:rPr>
                              <w:t>(A</w:t>
                            </w:r>
                            <w:r>
                              <w:rPr>
                                <w:rFonts w:asciiTheme="minorEastAsia" w:hAnsiTheme="minorEastAsia" w:cstheme="minorEastAsia"/>
                              </w:rPr>
                              <w:t>3</w:t>
                            </w:r>
                            <w:r w:rsidRPr="00D048BD">
                              <w:rPr>
                                <w:rFonts w:asciiTheme="minorEastAsia" w:hAnsiTheme="minorEastAsia" w:cstheme="minorEastAsia"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5448D4EC" id="Text Box 75" o:spid="_x0000_s1035" type="#_x0000_t202" style="position:absolute;margin-left:-49.95pt;margin-top:306.4pt;width:45.15pt;height:35.8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" filled="f" stroked="f">
                <v:textbox>
                  <w:txbxContent>
                    <w:p w14:paraId="55DF0A39" w14:textId="6AC220AB" w:rsidR="00357ECB" w:rsidRPr="00D048BD" w:rsidRDefault="00357ECB" w:rsidP="00294E59">
                      <w:pPr>
                        <w:rPr>
                          <w:rFonts w:asciiTheme="minorEastAsia" w:hAnsiTheme="minorEastAsia" w:cstheme="minorEastAsia"/>
                        </w:rPr>
                      </w:pPr>
                      <w:r w:rsidRPr="00D048BD">
                        <w:rPr>
                          <w:rFonts w:asciiTheme="minorEastAsia" w:hAnsiTheme="minorEastAsia" w:cstheme="minorEastAsia" w:hint="eastAsia"/>
                        </w:rPr>
                        <w:t>(A</w:t>
                      </w:r>
                      <w:r>
                        <w:rPr>
                          <w:rFonts w:asciiTheme="minorEastAsia" w:hAnsiTheme="minorEastAsia" w:cstheme="minorEastAsia"/>
                        </w:rPr>
                        <w:t>3</w:t>
                      </w:r>
                      <w:r w:rsidRPr="00D048BD">
                        <w:rPr>
                          <w:rFonts w:asciiTheme="minorEastAsia" w:hAnsiTheme="minorEastAsia" w:cstheme="minorEastAsia" w:hint="eastAsia"/>
                        </w:rPr>
                        <w:t>)</w:t>
                      </w:r>
                    </w:p>
                  </w:txbxContent>
                </v:textbox>
              </v:shape>
            </w:pict>
          </mc:Fallback>
        </mc:AlternateContent>
      </w:r>
      <w:r w:rsidR="00294E59">
        <w:rPr>
          <w:rFonts w:asciiTheme="majorEastAsia" w:eastAsiaTheme="minorEastAsia" w:hAnsiTheme="majorEastAsia" w:cstheme="majorEastAsia"/>
          <w:noProof/>
        </w:rPr>
        <mc:AlternateContent>
          <mc:Choice Requires="wps">
            <w:drawing>
              <wp:anchor distT="0" distB="0" distL="114300" distR="114300" simplePos="0" relativeHeight="251745280" behindDoc="0" locked="0" layoutInCell="1" allowOverlap="1" wp14:anchorId="0CDDCF0D" wp14:editId="4139D6A1">
                <wp:simplePos x="0" y="0"/>
                <wp:positionH relativeFrom="column">
                  <wp:posOffset>-634365</wp:posOffset>
                </wp:positionH>
                <wp:positionV relativeFrom="paragraph">
                  <wp:posOffset>1945532</wp:posOffset>
                </wp:positionV>
                <wp:extent cx="573459" cy="457308"/>
                <wp:effectExtent l="0" t="0" r="0" b="0"/>
                <wp:wrapNone/>
                <wp:docPr id="74" name="Text Box 74"/>
                <wp:cNvGraphicFramePr/>
                <a:graphic xmlns:a="http://schemas.openxmlformats.org/drawingml/2006/main">
                  <a:graphicData uri="http://schemas.microsoft.com/office/word/2010/wordprocessingShape">
                    <wps:wsp>
                      <wps:cNvSpPr txBox="1"/>
                      <wps:spPr>
                        <a:xfrm>
                          <a:off x="0" y="0"/>
                          <a:ext cx="573459" cy="45730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35C9ED" w14:textId="26693742" w:rsidR="009A6663" w:rsidRPr="00D048BD" w:rsidRDefault="009A6663" w:rsidP="00294E59">
                            <w:pPr>
                              <w:rPr>
                                <w:rFonts w:asciiTheme="minorEastAsia" w:hAnsiTheme="minorEastAsia" w:cstheme="minorEastAsia"/>
                              </w:rPr>
                            </w:pPr>
                            <w:r w:rsidRPr="00D048BD">
                              <w:rPr>
                                <w:rFonts w:asciiTheme="minorEastAsia" w:hAnsiTheme="minorEastAsia" w:cstheme="minorEastAsia" w:hint="eastAsia"/>
                              </w:rPr>
                              <w:t>(A</w:t>
                            </w:r>
                            <w:r>
                              <w:rPr>
                                <w:rFonts w:asciiTheme="minorEastAsia" w:hAnsiTheme="minorEastAsia" w:cstheme="minorEastAsia"/>
                              </w:rPr>
                              <w:t>2</w:t>
                            </w:r>
                            <w:r w:rsidRPr="00D048BD">
                              <w:rPr>
                                <w:rFonts w:asciiTheme="minorEastAsia" w:hAnsiTheme="minorEastAsia" w:cstheme="minorEastAsia"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0CDDCF0D" id="Text Box 74" o:spid="_x0000_s1036" type="#_x0000_t202" style="position:absolute;margin-left:-49.95pt;margin-top:153.2pt;width:45.15pt;height:36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" filled="f" stroked="f">
                <v:textbox>
                  <w:txbxContent>
                    <w:p w14:paraId="7235C9ED" w14:textId="26693742" w:rsidR="00357ECB" w:rsidRPr="00D048BD" w:rsidRDefault="00357ECB" w:rsidP="00294E59">
                      <w:pPr>
                        <w:rPr>
                          <w:rFonts w:asciiTheme="minorEastAsia" w:hAnsiTheme="minorEastAsia" w:cstheme="minorEastAsia"/>
                        </w:rPr>
                      </w:pPr>
                      <w:r w:rsidRPr="00D048BD">
                        <w:rPr>
                          <w:rFonts w:asciiTheme="minorEastAsia" w:hAnsiTheme="minorEastAsia" w:cstheme="minorEastAsia" w:hint="eastAsia"/>
                        </w:rPr>
                        <w:t>(A</w:t>
                      </w:r>
                      <w:r>
                        <w:rPr>
                          <w:rFonts w:asciiTheme="minorEastAsia" w:hAnsiTheme="minorEastAsia" w:cstheme="minorEastAsia"/>
                        </w:rPr>
                        <w:t>2</w:t>
                      </w:r>
                      <w:r w:rsidRPr="00D048BD">
                        <w:rPr>
                          <w:rFonts w:asciiTheme="minorEastAsia" w:hAnsiTheme="minorEastAsia" w:cstheme="minorEastAsia" w:hint="eastAsia"/>
                        </w:rPr>
                        <w:t>)</w:t>
                      </w:r>
                    </w:p>
                  </w:txbxContent>
                </v:textbox>
              </v:shape>
            </w:pict>
          </mc:Fallback>
        </mc:AlternateContent>
      </w:r>
      <w:r w:rsidR="00294E59">
        <w:rPr>
          <w:rFonts w:asciiTheme="majorEastAsia" w:eastAsiaTheme="minorEastAsia" w:hAnsiTheme="majorEastAsia" w:cstheme="majorEastAsia"/>
          <w:noProof/>
        </w:rPr>
        <mc:AlternateContent>
          <mc:Choice Requires="wps">
            <w:drawing>
              <wp:anchor distT="0" distB="0" distL="114300" distR="114300" simplePos="0" relativeHeight="251743232" behindDoc="0" locked="0" layoutInCell="1" allowOverlap="1" wp14:anchorId="0C62635C" wp14:editId="1FD18F33">
                <wp:simplePos x="0" y="0"/>
                <wp:positionH relativeFrom="column">
                  <wp:posOffset>-630825</wp:posOffset>
                </wp:positionH>
                <wp:positionV relativeFrom="paragraph">
                  <wp:posOffset>-452120</wp:posOffset>
                </wp:positionV>
                <wp:extent cx="569433" cy="338144"/>
                <wp:effectExtent l="0" t="0" r="0" b="0"/>
                <wp:wrapNone/>
                <wp:docPr id="73" name="Text Box 73"/>
                <wp:cNvGraphicFramePr/>
                <a:graphic xmlns:a="http://schemas.openxmlformats.org/drawingml/2006/main">
                  <a:graphicData uri="http://schemas.microsoft.com/office/word/2010/wordprocessingShape">
                    <wps:wsp>
                      <wps:cNvSpPr txBox="1"/>
                      <wps:spPr>
                        <a:xfrm>
                          <a:off x="0" y="0"/>
                          <a:ext cx="569433" cy="3381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A103AE" w14:textId="0951A21E" w:rsidR="009A6663" w:rsidRPr="00D048BD" w:rsidRDefault="009A6663" w:rsidP="00294E59">
                            <w:pPr>
                              <w:rPr>
                                <w:rFonts w:asciiTheme="minorEastAsia" w:hAnsiTheme="minorEastAsia" w:cstheme="minorEastAsia"/>
                              </w:rPr>
                            </w:pPr>
                            <w:r w:rsidRPr="00D048BD">
                              <w:rPr>
                                <w:rFonts w:asciiTheme="minorEastAsia" w:hAnsiTheme="minorEastAsia" w:cstheme="minorEastAsia" w:hint="eastAsia"/>
                              </w:rPr>
                              <w:t>(A</w:t>
                            </w:r>
                            <w:r>
                              <w:rPr>
                                <w:rFonts w:asciiTheme="minorEastAsia" w:hAnsiTheme="minorEastAsia" w:cstheme="minorEastAsia"/>
                              </w:rPr>
                              <w:t>1</w:t>
                            </w:r>
                            <w:r w:rsidRPr="00D048BD">
                              <w:rPr>
                                <w:rFonts w:asciiTheme="minorEastAsia" w:hAnsiTheme="minorEastAsia" w:cstheme="minorEastAsia" w:hint="eastAsi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C62635C" id="Text Box 73" o:spid="_x0000_s1037" type="#_x0000_t202" style="position:absolute;margin-left:-49.65pt;margin-top:-35.55pt;width:44.85pt;height:26.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" filled="f" stroked="f">
                <v:textbox>
                  <w:txbxContent>
                    <w:p w14:paraId="16A103AE" w14:textId="0951A21E" w:rsidR="00357ECB" w:rsidRPr="00D048BD" w:rsidRDefault="00357ECB" w:rsidP="00294E59">
                      <w:pPr>
                        <w:rPr>
                          <w:rFonts w:asciiTheme="minorEastAsia" w:hAnsiTheme="minorEastAsia" w:cstheme="minorEastAsia"/>
                        </w:rPr>
                      </w:pPr>
                      <w:r w:rsidRPr="00D048BD">
                        <w:rPr>
                          <w:rFonts w:asciiTheme="minorEastAsia" w:hAnsiTheme="minorEastAsia" w:cstheme="minorEastAsia" w:hint="eastAsia"/>
                        </w:rPr>
                        <w:t>(A</w:t>
                      </w:r>
                      <w:r>
                        <w:rPr>
                          <w:rFonts w:asciiTheme="minorEastAsia" w:hAnsiTheme="minorEastAsia" w:cstheme="minorEastAsia"/>
                        </w:rPr>
                        <w:t>1</w:t>
                      </w:r>
                      <w:r w:rsidRPr="00D048BD">
                        <w:rPr>
                          <w:rFonts w:asciiTheme="minorEastAsia" w:hAnsiTheme="minorEastAsia" w:cstheme="minorEastAsia" w:hint="eastAsia"/>
                        </w:rPr>
                        <w:t>)</w:t>
                      </w:r>
                    </w:p>
                  </w:txbxContent>
                </v:textbox>
              </v:shape>
            </w:pict>
          </mc:Fallback>
        </mc:AlternateContent>
      </w:r>
      <w:r w:rsidR="0032086D">
        <w:rPr>
          <w:rFonts w:asciiTheme="majorEastAsia" w:eastAsiaTheme="minorEastAsia" w:hAnsiTheme="majorEastAsia" w:cstheme="majorEastAsia"/>
          <w:noProof/>
        </w:rPr>
        <mc:AlternateContent>
          <mc:Choice Requires="wps">
            <w:drawing>
              <wp:anchor distT="0" distB="0" distL="114300" distR="114300" simplePos="0" relativeHeight="251731968" behindDoc="0" locked="0" layoutInCell="1" allowOverlap="1" wp14:anchorId="7FC1A5F5" wp14:editId="11B51764">
                <wp:simplePos x="0" y="0"/>
                <wp:positionH relativeFrom="column">
                  <wp:posOffset>4737735</wp:posOffset>
                </wp:positionH>
                <wp:positionV relativeFrom="paragraph">
                  <wp:posOffset>916940</wp:posOffset>
                </wp:positionV>
                <wp:extent cx="1595120" cy="226060"/>
                <wp:effectExtent l="0" t="0" r="0" b="2540"/>
                <wp:wrapSquare wrapText="bothSides"/>
                <wp:docPr id="66" name="Text Box 66"/>
                <wp:cNvGraphicFramePr/>
                <a:graphic xmlns:a="http://schemas.openxmlformats.org/drawingml/2006/main">
                  <a:graphicData uri="http://schemas.microsoft.com/office/word/2010/wordprocessingShape">
                    <wps:wsp>
                      <wps:cNvSpPr txBox="1"/>
                      <wps:spPr>
                        <a:xfrm>
                          <a:off x="0" y="0"/>
                          <a:ext cx="159512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546136" w14:textId="440B5EA2" w:rsidR="009A6663" w:rsidRPr="009449D0" w:rsidRDefault="009A6663" w:rsidP="0032086D">
                            <w:pPr>
                              <w:rPr>
                                <w:sz w:val="20"/>
                              </w:rPr>
                            </w:pPr>
                            <m:oMathPara>
                              <m:oMath>
                                <m:r>
                                  <w:rPr>
                                    <w:rFonts w:ascii="Cambria Math" w:hAnsi="Cambria Math"/>
                                    <w:color w:val="FF0000"/>
                                    <w:sz w:val="20"/>
                                  </w:rPr>
                                  <m:t>-</m:t>
                                </m:r>
                                <m:r>
                                  <w:rPr>
                                    <w:rFonts w:ascii="Cambria Math" w:hAnsi="Cambria Math"/>
                                    <w:sz w:val="20"/>
                                  </w:rPr>
                                  <m:t>y=32.196</m:t>
                                </m:r>
                                <m:sSup>
                                  <m:sSupPr>
                                    <m:ctrlPr>
                                      <w:rPr>
                                        <w:rFonts w:ascii="Cambria Math" w:hAnsi="Cambria Math"/>
                                        <w:i/>
                                        <w:sz w:val="20"/>
                                      </w:rPr>
                                    </m:ctrlPr>
                                  </m:sSupPr>
                                  <m:e>
                                    <m:r>
                                      <w:rPr>
                                        <w:rFonts w:ascii="Cambria Math" w:hAnsi="Cambria Math"/>
                                        <w:sz w:val="20"/>
                                      </w:rPr>
                                      <m:t>x</m:t>
                                    </m:r>
                                  </m:e>
                                  <m:sup>
                                    <m:r>
                                      <w:rPr>
                                        <w:rFonts w:ascii="Cambria Math" w:hAnsi="Cambria Math"/>
                                        <w:sz w:val="20"/>
                                      </w:rPr>
                                      <m:t>0.449</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FC1A5F5" id="Text Box 66" o:spid="_x0000_s1038" type="#_x0000_t202" style="position:absolute;margin-left:373.05pt;margin-top:72.2pt;width:125.6pt;height:17.8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" filled="f" stroked="f">
                <v:textbox>
                  <w:txbxContent>
                    <w:p w14:paraId="00546136" w14:textId="440B5EA2" w:rsidR="00357ECB" w:rsidRPr="009449D0" w:rsidRDefault="00357ECB" w:rsidP="0032086D">
                      <w:pPr>
                        <w:rPr>
                          <w:sz w:val="20"/>
                        </w:rPr>
                      </w:pPr>
                      <m:oMathPara>
                        <m:oMath>
                          <m:r>
                            <w:rPr>
                              <w:rFonts w:ascii="Cambria Math" w:hAnsi="Cambria Math"/>
                              <w:color w:val="FF0000"/>
                              <w:sz w:val="20"/>
                            </w:rPr>
                            <m:t>-</m:t>
                          </m:r>
                          <m:r>
                            <w:rPr>
                              <w:rFonts w:ascii="Cambria Math" w:hAnsi="Cambria Math"/>
                              <w:sz w:val="20"/>
                            </w:rPr>
                            <m:t>y=32.196</m:t>
                          </m:r>
                          <m:sSup>
                            <m:sSupPr>
                              <m:ctrlPr>
                                <w:rPr>
                                  <w:rFonts w:ascii="Cambria Math" w:hAnsi="Cambria Math"/>
                                  <w:i/>
                                  <w:sz w:val="20"/>
                                </w:rPr>
                              </m:ctrlPr>
                            </m:sSupPr>
                            <m:e>
                              <m:r>
                                <w:rPr>
                                  <w:rFonts w:ascii="Cambria Math" w:hAnsi="Cambria Math"/>
                                  <w:sz w:val="20"/>
                                </w:rPr>
                                <m:t>x</m:t>
                              </m:r>
                            </m:e>
                            <m:sup>
                              <m:r>
                                <w:rPr>
                                  <w:rFonts w:ascii="Cambria Math" w:hAnsi="Cambria Math"/>
                                  <w:sz w:val="20"/>
                                </w:rPr>
                                <m:t>0.449</m:t>
                              </m:r>
                            </m:sup>
                          </m:sSup>
                        </m:oMath>
                      </m:oMathPara>
                    </w:p>
                  </w:txbxContent>
                </v:textbox>
                <w10:wrap type="square"/>
              </v:shape>
            </w:pict>
          </mc:Fallback>
        </mc:AlternateContent>
      </w:r>
      <w:r w:rsidR="0032086D">
        <w:rPr>
          <w:rFonts w:asciiTheme="majorEastAsia" w:eastAsiaTheme="minorEastAsia" w:hAnsiTheme="majorEastAsia" w:cstheme="majorEastAsia"/>
          <w:noProof/>
        </w:rPr>
        <mc:AlternateContent>
          <mc:Choice Requires="wps">
            <w:drawing>
              <wp:anchor distT="0" distB="0" distL="114300" distR="114300" simplePos="0" relativeHeight="251725824" behindDoc="0" locked="0" layoutInCell="1" allowOverlap="1" wp14:anchorId="66A8F6F9" wp14:editId="74DB713E">
                <wp:simplePos x="0" y="0"/>
                <wp:positionH relativeFrom="column">
                  <wp:posOffset>1306195</wp:posOffset>
                </wp:positionH>
                <wp:positionV relativeFrom="paragraph">
                  <wp:posOffset>802005</wp:posOffset>
                </wp:positionV>
                <wp:extent cx="1595120" cy="226060"/>
                <wp:effectExtent l="0" t="0" r="0" b="2540"/>
                <wp:wrapSquare wrapText="bothSides"/>
                <wp:docPr id="61" name="Text Box 61"/>
                <wp:cNvGraphicFramePr/>
                <a:graphic xmlns:a="http://schemas.openxmlformats.org/drawingml/2006/main">
                  <a:graphicData uri="http://schemas.microsoft.com/office/word/2010/wordprocessingShape">
                    <wps:wsp>
                      <wps:cNvSpPr txBox="1"/>
                      <wps:spPr>
                        <a:xfrm>
                          <a:off x="0" y="0"/>
                          <a:ext cx="159512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B050E4" w14:textId="3BF00C95" w:rsidR="009A6663" w:rsidRPr="009449D0" w:rsidRDefault="009A6663" w:rsidP="009449D0">
                            <w:pPr>
                              <w:rPr>
                                <w:sz w:val="20"/>
                              </w:rPr>
                            </w:pPr>
                            <m:oMathPara>
                              <m:oMath>
                                <m:r>
                                  <w:rPr>
                                    <w:rFonts w:ascii="Cambria Math" w:hAnsi="Cambria Math"/>
                                    <w:color w:val="FF0000"/>
                                    <w:sz w:val="20"/>
                                  </w:rPr>
                                  <m:t>-</m:t>
                                </m:r>
                                <m:r>
                                  <w:rPr>
                                    <w:rFonts w:ascii="Cambria Math" w:hAnsi="Cambria Math"/>
                                    <w:sz w:val="20"/>
                                  </w:rPr>
                                  <m:t>y=32.196</m:t>
                                </m:r>
                                <m:sSup>
                                  <m:sSupPr>
                                    <m:ctrlPr>
                                      <w:rPr>
                                        <w:rFonts w:ascii="Cambria Math" w:hAnsi="Cambria Math"/>
                                        <w:i/>
                                        <w:sz w:val="20"/>
                                      </w:rPr>
                                    </m:ctrlPr>
                                  </m:sSupPr>
                                  <m:e>
                                    <m:r>
                                      <w:rPr>
                                        <w:rFonts w:ascii="Cambria Math" w:hAnsi="Cambria Math"/>
                                        <w:sz w:val="20"/>
                                      </w:rPr>
                                      <m:t>x</m:t>
                                    </m:r>
                                  </m:e>
                                  <m:sup>
                                    <m:r>
                                      <w:rPr>
                                        <w:rFonts w:ascii="Cambria Math" w:hAnsi="Cambria Math"/>
                                        <w:sz w:val="20"/>
                                      </w:rPr>
                                      <m:t>-0.551</m:t>
                                    </m:r>
                                  </m:sup>
                                </m:sSup>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6A8F6F9" id="Text Box 61" o:spid="_x0000_s1039" type="#_x0000_t202" style="position:absolute;margin-left:102.85pt;margin-top:63.15pt;width:125.6pt;height:17.8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" filled="f" stroked="f">
                <v:textbox>
                  <w:txbxContent>
                    <w:p w14:paraId="09B050E4" w14:textId="3BF00C95" w:rsidR="00357ECB" w:rsidRPr="009449D0" w:rsidRDefault="00357ECB" w:rsidP="009449D0">
                      <w:pPr>
                        <w:rPr>
                          <w:sz w:val="20"/>
                        </w:rPr>
                      </w:pPr>
                      <m:oMathPara>
                        <m:oMath>
                          <m:r>
                            <w:rPr>
                              <w:rFonts w:ascii="Cambria Math" w:hAnsi="Cambria Math"/>
                              <w:color w:val="FF0000"/>
                              <w:sz w:val="20"/>
                            </w:rPr>
                            <m:t>-</m:t>
                          </m:r>
                          <m:r>
                            <w:rPr>
                              <w:rFonts w:ascii="Cambria Math" w:hAnsi="Cambria Math"/>
                              <w:sz w:val="20"/>
                            </w:rPr>
                            <m:t>y=32.196</m:t>
                          </m:r>
                          <m:sSup>
                            <m:sSupPr>
                              <m:ctrlPr>
                                <w:rPr>
                                  <w:rFonts w:ascii="Cambria Math" w:hAnsi="Cambria Math"/>
                                  <w:i/>
                                  <w:sz w:val="20"/>
                                </w:rPr>
                              </m:ctrlPr>
                            </m:sSupPr>
                            <m:e>
                              <m:r>
                                <w:rPr>
                                  <w:rFonts w:ascii="Cambria Math" w:hAnsi="Cambria Math"/>
                                  <w:sz w:val="20"/>
                                </w:rPr>
                                <m:t>x</m:t>
                              </m:r>
                            </m:e>
                            <m:sup>
                              <m:r>
                                <w:rPr>
                                  <w:rFonts w:ascii="Cambria Math" w:hAnsi="Cambria Math"/>
                                  <w:sz w:val="20"/>
                                </w:rPr>
                                <m:t>-0.551</m:t>
                              </m:r>
                            </m:sup>
                          </m:sSup>
                        </m:oMath>
                      </m:oMathPara>
                    </w:p>
                  </w:txbxContent>
                </v:textbox>
                <w10:wrap type="square"/>
              </v:shape>
            </w:pict>
          </mc:Fallback>
        </mc:AlternateContent>
      </w:r>
      <w:r w:rsidR="0032086D">
        <w:rPr>
          <w:rFonts w:asciiTheme="majorEastAsia" w:eastAsiaTheme="minorEastAsia" w:hAnsiTheme="majorEastAsia" w:cstheme="majorEastAsia"/>
          <w:noProof/>
        </w:rPr>
        <w:drawing>
          <wp:anchor distT="0" distB="0" distL="114300" distR="114300" simplePos="0" relativeHeight="251723776" behindDoc="0" locked="0" layoutInCell="1" allowOverlap="1" wp14:anchorId="311250AB" wp14:editId="56C797EA">
            <wp:simplePos x="0" y="0"/>
            <wp:positionH relativeFrom="column">
              <wp:posOffset>-180340</wp:posOffset>
            </wp:positionH>
            <wp:positionV relativeFrom="page">
              <wp:posOffset>6628765</wp:posOffset>
            </wp:positionV>
            <wp:extent cx="3018790" cy="2124710"/>
            <wp:effectExtent l="0" t="0" r="3810" b="8890"/>
            <wp:wrapNone/>
            <wp:docPr id="60" name="Picture 60" descr="../../../Desktop/Screen%20Shot%202018-07-30%20at%2010.42.5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8-07-30%20at%2010.42.59%20PM.p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18790" cy="212471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6D">
        <w:rPr>
          <w:rFonts w:asciiTheme="majorEastAsia" w:eastAsiaTheme="minorEastAsia" w:hAnsiTheme="majorEastAsia" w:cstheme="majorEastAsia"/>
          <w:noProof/>
        </w:rPr>
        <w:drawing>
          <wp:anchor distT="0" distB="0" distL="114300" distR="114300" simplePos="0" relativeHeight="251722752" behindDoc="0" locked="0" layoutInCell="1" allowOverlap="1" wp14:anchorId="71BF4C97" wp14:editId="76C74C50">
            <wp:simplePos x="0" y="0"/>
            <wp:positionH relativeFrom="column">
              <wp:posOffset>-66040</wp:posOffset>
            </wp:positionH>
            <wp:positionV relativeFrom="page">
              <wp:posOffset>4575810</wp:posOffset>
            </wp:positionV>
            <wp:extent cx="2900680" cy="2025650"/>
            <wp:effectExtent l="0" t="0" r="0" b="6350"/>
            <wp:wrapNone/>
            <wp:docPr id="59" name="Picture 59" descr="../../../Desktop/Screen%20Shot%202018-07-30%20at%2010.42.44%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8-07-30%20at%2010.42.44%20PM.p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00680" cy="202565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6D">
        <w:rPr>
          <w:rFonts w:asciiTheme="majorEastAsia" w:eastAsiaTheme="minorEastAsia" w:hAnsiTheme="majorEastAsia" w:cstheme="majorEastAsia"/>
          <w:noProof/>
        </w:rPr>
        <w:drawing>
          <wp:anchor distT="0" distB="0" distL="114300" distR="114300" simplePos="0" relativeHeight="251721728" behindDoc="0" locked="0" layoutInCell="1" allowOverlap="1" wp14:anchorId="721D1A70" wp14:editId="696585B4">
            <wp:simplePos x="0" y="0"/>
            <wp:positionH relativeFrom="column">
              <wp:posOffset>-63500</wp:posOffset>
            </wp:positionH>
            <wp:positionV relativeFrom="page">
              <wp:posOffset>2541270</wp:posOffset>
            </wp:positionV>
            <wp:extent cx="2888615" cy="2032635"/>
            <wp:effectExtent l="0" t="0" r="6985" b="0"/>
            <wp:wrapNone/>
            <wp:docPr id="53" name="Picture 53" descr="../../../Desktop/Screen%20Shot%202018-07-30%20at%2010.42.35%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8-07-30%20at%2010.42.35%20PM.p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88615" cy="2032635"/>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6D">
        <w:rPr>
          <w:rFonts w:asciiTheme="majorEastAsia" w:eastAsiaTheme="minorEastAsia" w:hAnsiTheme="majorEastAsia" w:cstheme="majorEastAsia"/>
          <w:noProof/>
        </w:rPr>
        <w:drawing>
          <wp:anchor distT="0" distB="0" distL="114300" distR="114300" simplePos="0" relativeHeight="251720704" behindDoc="0" locked="0" layoutInCell="1" allowOverlap="1" wp14:anchorId="392CD763" wp14:editId="30F95CAF">
            <wp:simplePos x="0" y="0"/>
            <wp:positionH relativeFrom="column">
              <wp:posOffset>-407940</wp:posOffset>
            </wp:positionH>
            <wp:positionV relativeFrom="page">
              <wp:posOffset>233572</wp:posOffset>
            </wp:positionV>
            <wp:extent cx="3604260" cy="2288540"/>
            <wp:effectExtent l="0" t="0" r="2540" b="0"/>
            <wp:wrapNone/>
            <wp:docPr id="44" name="Picture 44" descr="../../../Desktop/Screen%20Shot%202018-07-30%20at%2010.36.22%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8-07-30%20at%2010.36.22%20PM.p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4260" cy="228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6D">
        <w:rPr>
          <w:rFonts w:asciiTheme="majorEastAsia" w:eastAsiaTheme="minorEastAsia" w:hAnsiTheme="majorEastAsia" w:cstheme="majorEastAsia"/>
          <w:noProof/>
        </w:rPr>
        <w:drawing>
          <wp:anchor distT="0" distB="0" distL="114300" distR="114300" simplePos="0" relativeHeight="251729920" behindDoc="0" locked="0" layoutInCell="1" allowOverlap="1" wp14:anchorId="3351B9B9" wp14:editId="5C43C9F2">
            <wp:simplePos x="0" y="0"/>
            <wp:positionH relativeFrom="column">
              <wp:posOffset>3480436</wp:posOffset>
            </wp:positionH>
            <wp:positionV relativeFrom="paragraph">
              <wp:posOffset>5703983</wp:posOffset>
            </wp:positionV>
            <wp:extent cx="2971070" cy="2070511"/>
            <wp:effectExtent l="0" t="0" r="1270" b="12700"/>
            <wp:wrapNone/>
            <wp:docPr id="65" name="Picture 65" descr="../../../Desktop/Screen%20Shot%202018-07-30%20at%2010.46.33%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8-07-30%20at%2010.46.33%20PM.p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2522" cy="2071523"/>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6D">
        <w:rPr>
          <w:rFonts w:asciiTheme="majorEastAsia" w:eastAsiaTheme="minorEastAsia" w:hAnsiTheme="majorEastAsia" w:cstheme="majorEastAsia"/>
          <w:noProof/>
        </w:rPr>
        <w:drawing>
          <wp:anchor distT="0" distB="0" distL="114300" distR="114300" simplePos="0" relativeHeight="251728896" behindDoc="0" locked="0" layoutInCell="1" allowOverlap="1" wp14:anchorId="4E774C9D" wp14:editId="7F862DA7">
            <wp:simplePos x="0" y="0"/>
            <wp:positionH relativeFrom="column">
              <wp:posOffset>3365770</wp:posOffset>
            </wp:positionH>
            <wp:positionV relativeFrom="paragraph">
              <wp:posOffset>3677055</wp:posOffset>
            </wp:positionV>
            <wp:extent cx="3086465" cy="2080942"/>
            <wp:effectExtent l="0" t="0" r="12700" b="1905"/>
            <wp:wrapNone/>
            <wp:docPr id="64" name="Picture 64" descr="../../../Desktop/Screen%20Shot%202018-07-30%20at%2010.46.06%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8-07-30%20at%2010.46.06%20PM.p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90272" cy="2083509"/>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6D">
        <w:rPr>
          <w:rFonts w:asciiTheme="majorEastAsia" w:eastAsiaTheme="minorEastAsia" w:hAnsiTheme="majorEastAsia" w:cstheme="majorEastAsia"/>
          <w:noProof/>
        </w:rPr>
        <w:drawing>
          <wp:anchor distT="0" distB="0" distL="114300" distR="114300" simplePos="0" relativeHeight="251727872" behindDoc="0" locked="0" layoutInCell="1" allowOverlap="1" wp14:anchorId="2BAB7179" wp14:editId="1FCC95A7">
            <wp:simplePos x="0" y="0"/>
            <wp:positionH relativeFrom="column">
              <wp:posOffset>3397250</wp:posOffset>
            </wp:positionH>
            <wp:positionV relativeFrom="paragraph">
              <wp:posOffset>1603902</wp:posOffset>
            </wp:positionV>
            <wp:extent cx="3058160" cy="1986280"/>
            <wp:effectExtent l="0" t="0" r="0" b="0"/>
            <wp:wrapNone/>
            <wp:docPr id="63" name="Picture 63" descr="../../../Desktop/Screen%20Shot%202018-07-30%20at%2010.44.45%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8-07-30%20at%2010.44.45%20PM.p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58160" cy="1986280"/>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6D">
        <w:rPr>
          <w:rFonts w:asciiTheme="majorEastAsia" w:eastAsiaTheme="minorEastAsia" w:hAnsiTheme="majorEastAsia" w:cstheme="majorEastAsia"/>
          <w:noProof/>
        </w:rPr>
        <w:drawing>
          <wp:anchor distT="0" distB="0" distL="114300" distR="114300" simplePos="0" relativeHeight="251726848" behindDoc="0" locked="0" layoutInCell="1" allowOverlap="1" wp14:anchorId="4FD7461A" wp14:editId="6AFE0237">
            <wp:simplePos x="0" y="0"/>
            <wp:positionH relativeFrom="column">
              <wp:posOffset>3177486</wp:posOffset>
            </wp:positionH>
            <wp:positionV relativeFrom="paragraph">
              <wp:posOffset>-684530</wp:posOffset>
            </wp:positionV>
            <wp:extent cx="3501025" cy="2247156"/>
            <wp:effectExtent l="0" t="0" r="4445" b="0"/>
            <wp:wrapNone/>
            <wp:docPr id="62" name="Picture 62" descr="../../../Desktop/Screen%20Shot%202018-07-30%20at%2010.43.06%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8-07-30%20at%2010.43.06%20PM.p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01025" cy="2247156"/>
                    </a:xfrm>
                    <a:prstGeom prst="rect">
                      <a:avLst/>
                    </a:prstGeom>
                    <a:noFill/>
                    <a:ln>
                      <a:noFill/>
                    </a:ln>
                  </pic:spPr>
                </pic:pic>
              </a:graphicData>
            </a:graphic>
            <wp14:sizeRelH relativeFrom="page">
              <wp14:pctWidth>0</wp14:pctWidth>
            </wp14:sizeRelH>
            <wp14:sizeRelV relativeFrom="page">
              <wp14:pctHeight>0</wp14:pctHeight>
            </wp14:sizeRelV>
          </wp:anchor>
        </w:drawing>
      </w:r>
      <w:r w:rsidR="0032086D">
        <w:rPr>
          <w:rFonts w:asciiTheme="majorEastAsia" w:eastAsiaTheme="minorEastAsia" w:hAnsiTheme="majorEastAsia" w:cstheme="majorEastAsia"/>
        </w:rPr>
        <w:br w:type="page"/>
      </w:r>
    </w:p>
    <w:p w14:paraId="53C87338" w14:textId="14D0B03D" w:rsidR="00BB506B" w:rsidRDefault="00BB506B" w:rsidP="00BB506B">
      <w:pPr>
        <w:tabs>
          <w:tab w:val="left" w:pos="5530"/>
        </w:tabs>
        <w:rPr>
          <w:rFonts w:asciiTheme="majorEastAsia" w:eastAsiaTheme="minorEastAsia" w:hAnsiTheme="majorEastAsia" w:cstheme="majorEastAsia"/>
        </w:rPr>
      </w:pPr>
      <w:r>
        <w:rPr>
          <w:rFonts w:asciiTheme="majorEastAsia" w:eastAsiaTheme="minorEastAsia" w:hAnsiTheme="majorEastAsia" w:cstheme="majorEastAsia"/>
          <w:noProof/>
        </w:rPr>
        <w:lastRenderedPageBreak/>
        <mc:AlternateContent>
          <mc:Choice Requires="wps">
            <w:drawing>
              <wp:anchor distT="0" distB="0" distL="114300" distR="114300" simplePos="0" relativeHeight="251693056" behindDoc="0" locked="0" layoutInCell="1" allowOverlap="1" wp14:anchorId="4374AFF3" wp14:editId="24EE4656">
                <wp:simplePos x="0" y="0"/>
                <wp:positionH relativeFrom="column">
                  <wp:posOffset>3482501</wp:posOffset>
                </wp:positionH>
                <wp:positionV relativeFrom="paragraph">
                  <wp:posOffset>-233464</wp:posOffset>
                </wp:positionV>
                <wp:extent cx="2969733" cy="2636304"/>
                <wp:effectExtent l="0" t="0" r="0" b="5715"/>
                <wp:wrapNone/>
                <wp:docPr id="38" name="Text Box 38"/>
                <wp:cNvGraphicFramePr/>
                <a:graphic xmlns:a="http://schemas.openxmlformats.org/drawingml/2006/main">
                  <a:graphicData uri="http://schemas.microsoft.com/office/word/2010/wordprocessingShape">
                    <wps:wsp>
                      <wps:cNvSpPr txBox="1"/>
                      <wps:spPr>
                        <a:xfrm>
                          <a:off x="0" y="0"/>
                          <a:ext cx="2969733" cy="2636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60B57B4" w14:textId="11DF11FD" w:rsidR="009A6663" w:rsidRPr="004C0BA8" w:rsidRDefault="009A6663">
                            <w:pPr>
                              <w:rPr>
                                <w:rFonts w:ascii="Arial" w:hAnsi="Arial" w:cs="Arial"/>
                              </w:rPr>
                            </w:pPr>
                            <w:r w:rsidRPr="004C0BA8">
                              <w:rPr>
                                <w:rFonts w:ascii="Arial" w:hAnsi="Arial" w:cs="Arial"/>
                                <w:b/>
                              </w:rPr>
                              <w:t>Figure 1.5. Given a level of noise in the signals, find the sampling frequency needed to achieve 80%, 95%, and 99% accuracy.</w:t>
                            </w:r>
                            <w:r w:rsidRPr="004C0BA8">
                              <w:rPr>
                                <w:rFonts w:ascii="Arial" w:hAnsi="Arial" w:cs="Arial"/>
                              </w:rPr>
                              <w:t xml:space="preserve"> As noise increases, samples must become more frequent. (A) Noisy signals generated with constant noise model. All signals observed for 600 days. (B) Noisy signals generated with percent noise centered around 0. All signals observed for 100 days. (C) Noisy signals generated with percent noise. All signals observed for 100 days. (D) Noisy signals generated with percent noise centered around 0. All signals observed for 600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4374AFF3" id="Text Box 38" o:spid="_x0000_s1040" type="#_x0000_t202" style="position:absolute;margin-left:274.2pt;margin-top:-18.35pt;width:233.85pt;height:207.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" filled="f" stroked="f">
                <v:textbox>
                  <w:txbxContent>
                    <w:p w14:paraId="560B57B4" w14:textId="11DF11FD" w:rsidR="00357ECB" w:rsidRPr="004C0BA8" w:rsidRDefault="00357ECB">
                      <w:pPr>
                        <w:rPr>
                          <w:rFonts w:ascii="Arial" w:hAnsi="Arial" w:cs="Arial"/>
                        </w:rPr>
                      </w:pPr>
                      <w:r w:rsidRPr="004C0BA8">
                        <w:rPr>
                          <w:rFonts w:ascii="Arial" w:hAnsi="Arial" w:cs="Arial"/>
                          <w:b/>
                        </w:rPr>
                        <w:t>Figure 1.5. Given a level of noise in the signals, find the sampling frequency needed to achieve 80%, 95%, and 99% accuracy.</w:t>
                      </w:r>
                      <w:r w:rsidRPr="004C0BA8">
                        <w:rPr>
                          <w:rFonts w:ascii="Arial" w:hAnsi="Arial" w:cs="Arial"/>
                        </w:rPr>
                        <w:t xml:space="preserve"> As noise increases, samples must become more frequent. (A) Noisy signals generated with constant noise model. All signals observed for 600 days. (B) Noisy signals generated with percent noise centered around 0. All signals observed for 100 days. (C) Noisy signals generated with percent noise. All signals observed for 100 days. (D) Noisy signals generated with percent noise centered around 0. All signals observed for 600 days.</w:t>
                      </w:r>
                    </w:p>
                  </w:txbxContent>
                </v:textbox>
              </v:shape>
            </w:pict>
          </mc:Fallback>
        </mc:AlternateContent>
      </w:r>
      <w:r>
        <w:rPr>
          <w:rFonts w:asciiTheme="majorEastAsia" w:eastAsiaTheme="minorEastAsia" w:hAnsiTheme="majorEastAsia" w:cstheme="majorEastAsia"/>
          <w:noProof/>
        </w:rPr>
        <w:drawing>
          <wp:anchor distT="0" distB="0" distL="114300" distR="114300" simplePos="0" relativeHeight="251665408" behindDoc="0" locked="0" layoutInCell="1" allowOverlap="1" wp14:anchorId="4D7FFA03" wp14:editId="55B7D5D8">
            <wp:simplePos x="0" y="0"/>
            <wp:positionH relativeFrom="column">
              <wp:posOffset>-523875</wp:posOffset>
            </wp:positionH>
            <wp:positionV relativeFrom="paragraph">
              <wp:posOffset>2858770</wp:posOffset>
            </wp:positionV>
            <wp:extent cx="4095750" cy="2399665"/>
            <wp:effectExtent l="0" t="0" r="0" b="0"/>
            <wp:wrapNone/>
            <wp:docPr id="9" name="Picture 9" descr="../../Desktop/freq_v_noise/percent_noise_0mean/acc_combined_100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freq_v_noise/percent_noise_0mean/acc_combined_100day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5750" cy="23996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A)</w:t>
      </w:r>
      <w:r>
        <w:rPr>
          <w:rFonts w:asciiTheme="majorEastAsia" w:eastAsiaTheme="minorEastAsia" w:hAnsiTheme="majorEastAsia" w:cstheme="majorEastAsia"/>
        </w:rPr>
        <w:tab/>
      </w:r>
    </w:p>
    <w:p w14:paraId="2C00A579" w14:textId="4F8D3D0C" w:rsidR="00BB506B" w:rsidRDefault="00BB506B">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66432" behindDoc="0" locked="0" layoutInCell="1" allowOverlap="1" wp14:anchorId="3A7BA228" wp14:editId="434B9447">
            <wp:simplePos x="0" y="0"/>
            <wp:positionH relativeFrom="column">
              <wp:posOffset>-290195</wp:posOffset>
            </wp:positionH>
            <wp:positionV relativeFrom="paragraph">
              <wp:posOffset>111760</wp:posOffset>
            </wp:positionV>
            <wp:extent cx="3702685" cy="2346960"/>
            <wp:effectExtent l="0" t="0" r="5715" b="0"/>
            <wp:wrapNone/>
            <wp:docPr id="8" name="Picture 8" descr="../../Desktop/freq_v_noise/constant_noise/acc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freq_v_noise/constant_noise/acc_combine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2685" cy="2346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D8CAC8" w14:textId="77777777" w:rsidR="00BB506B" w:rsidRDefault="00BB506B">
      <w:pPr>
        <w:rPr>
          <w:rFonts w:asciiTheme="majorEastAsia" w:eastAsiaTheme="minorEastAsia" w:hAnsiTheme="majorEastAsia" w:cstheme="majorEastAsia"/>
        </w:rPr>
      </w:pPr>
    </w:p>
    <w:p w14:paraId="2AE81A7F" w14:textId="77777777" w:rsidR="00BB506B" w:rsidRDefault="00BB506B">
      <w:pPr>
        <w:rPr>
          <w:rFonts w:asciiTheme="majorEastAsia" w:eastAsiaTheme="minorEastAsia" w:hAnsiTheme="majorEastAsia" w:cstheme="majorEastAsia"/>
        </w:rPr>
      </w:pPr>
    </w:p>
    <w:p w14:paraId="254D4AB0" w14:textId="77777777" w:rsidR="00BB506B" w:rsidRDefault="00BB506B">
      <w:pPr>
        <w:rPr>
          <w:rFonts w:asciiTheme="majorEastAsia" w:eastAsiaTheme="minorEastAsia" w:hAnsiTheme="majorEastAsia" w:cstheme="majorEastAsia"/>
        </w:rPr>
      </w:pPr>
    </w:p>
    <w:p w14:paraId="2136FF88" w14:textId="77777777" w:rsidR="00BB506B" w:rsidRDefault="00BB506B">
      <w:pPr>
        <w:rPr>
          <w:rFonts w:asciiTheme="majorEastAsia" w:eastAsiaTheme="minorEastAsia" w:hAnsiTheme="majorEastAsia" w:cstheme="majorEastAsia"/>
        </w:rPr>
      </w:pPr>
    </w:p>
    <w:p w14:paraId="55F5C3B8" w14:textId="77777777" w:rsidR="00BB506B" w:rsidRDefault="00BB506B">
      <w:pPr>
        <w:rPr>
          <w:rFonts w:asciiTheme="majorEastAsia" w:eastAsiaTheme="minorEastAsia" w:hAnsiTheme="majorEastAsia" w:cstheme="majorEastAsia"/>
        </w:rPr>
      </w:pPr>
    </w:p>
    <w:p w14:paraId="50625657" w14:textId="77777777" w:rsidR="00BB506B" w:rsidRDefault="00BB506B">
      <w:pPr>
        <w:rPr>
          <w:rFonts w:asciiTheme="majorEastAsia" w:eastAsiaTheme="minorEastAsia" w:hAnsiTheme="majorEastAsia" w:cstheme="majorEastAsia"/>
        </w:rPr>
      </w:pPr>
    </w:p>
    <w:p w14:paraId="6797220B" w14:textId="77777777" w:rsidR="00BB506B" w:rsidRDefault="00BB506B">
      <w:pPr>
        <w:rPr>
          <w:rFonts w:asciiTheme="majorEastAsia" w:eastAsiaTheme="minorEastAsia" w:hAnsiTheme="majorEastAsia" w:cstheme="majorEastAsia"/>
        </w:rPr>
      </w:pPr>
    </w:p>
    <w:p w14:paraId="2C01E30E" w14:textId="77777777" w:rsidR="00BB506B" w:rsidRDefault="00BB506B">
      <w:pPr>
        <w:rPr>
          <w:rFonts w:asciiTheme="majorEastAsia" w:eastAsiaTheme="minorEastAsia" w:hAnsiTheme="majorEastAsia" w:cstheme="majorEastAsia"/>
        </w:rPr>
      </w:pPr>
    </w:p>
    <w:p w14:paraId="5F704881" w14:textId="77777777" w:rsidR="00BB506B" w:rsidRDefault="00BB506B">
      <w:pPr>
        <w:rPr>
          <w:rFonts w:asciiTheme="majorEastAsia" w:eastAsiaTheme="minorEastAsia" w:hAnsiTheme="majorEastAsia" w:cstheme="majorEastAsia"/>
        </w:rPr>
      </w:pPr>
    </w:p>
    <w:p w14:paraId="719A7472" w14:textId="77777777" w:rsidR="00BB506B" w:rsidRDefault="00BB506B">
      <w:pPr>
        <w:rPr>
          <w:rFonts w:asciiTheme="majorEastAsia" w:eastAsiaTheme="minorEastAsia" w:hAnsiTheme="majorEastAsia" w:cstheme="majorEastAsia"/>
        </w:rPr>
      </w:pPr>
    </w:p>
    <w:p w14:paraId="4D7235B8" w14:textId="20EBAA6F" w:rsidR="00BB506B" w:rsidRDefault="00BB506B" w:rsidP="00BB506B">
      <w:pPr>
        <w:tabs>
          <w:tab w:val="left" w:pos="5699"/>
        </w:tabs>
        <w:rPr>
          <w:rFonts w:asciiTheme="majorEastAsia" w:eastAsiaTheme="minorEastAsia" w:hAnsiTheme="majorEastAsia" w:cstheme="majorEastAsia"/>
        </w:rPr>
      </w:pPr>
      <w:r>
        <w:rPr>
          <w:rFonts w:asciiTheme="majorEastAsia" w:eastAsiaTheme="minorEastAsia" w:hAnsiTheme="majorEastAsia" w:cstheme="majorEastAsia"/>
        </w:rPr>
        <w:tab/>
      </w:r>
    </w:p>
    <w:p w14:paraId="3183BADF" w14:textId="0EF8A9EB" w:rsidR="00BB506B" w:rsidRDefault="00BB506B">
      <w:pPr>
        <w:rPr>
          <w:rFonts w:asciiTheme="majorEastAsia" w:eastAsiaTheme="minorEastAsia" w:hAnsiTheme="majorEastAsia" w:cstheme="majorEastAsia"/>
        </w:rPr>
      </w:pPr>
    </w:p>
    <w:p w14:paraId="25A4CD7D" w14:textId="0A19B435" w:rsidR="00BB506B" w:rsidRDefault="00BB506B">
      <w:pPr>
        <w:rPr>
          <w:rFonts w:asciiTheme="majorEastAsia" w:eastAsiaTheme="minorEastAsia" w:hAnsiTheme="majorEastAsia" w:cstheme="majorEastAsia"/>
        </w:rPr>
      </w:pPr>
    </w:p>
    <w:p w14:paraId="4F62D65B" w14:textId="6EDDC687" w:rsidR="00BB506B" w:rsidRDefault="00BB506B" w:rsidP="00E573F3">
      <w:pPr>
        <w:tabs>
          <w:tab w:val="left" w:pos="6020"/>
        </w:tabs>
        <w:rPr>
          <w:rFonts w:asciiTheme="majorEastAsia" w:eastAsiaTheme="minorEastAsia" w:hAnsiTheme="majorEastAsia" w:cstheme="majorEastAsia"/>
        </w:rPr>
      </w:pPr>
      <w:r>
        <w:rPr>
          <w:rFonts w:asciiTheme="majorEastAsia" w:eastAsiaTheme="minorEastAsia" w:hAnsiTheme="majorEastAsia" w:cstheme="majorEastAsia"/>
        </w:rPr>
        <w:t>(B)</w:t>
      </w:r>
      <w:r w:rsidR="00E573F3">
        <w:rPr>
          <w:rFonts w:asciiTheme="majorEastAsia" w:eastAsiaTheme="minorEastAsia" w:hAnsiTheme="majorEastAsia" w:cstheme="majorEastAsia"/>
        </w:rPr>
        <w:tab/>
        <w:t>(D)</w:t>
      </w:r>
    </w:p>
    <w:p w14:paraId="597233DB" w14:textId="4D161311" w:rsidR="00BB506B" w:rsidRDefault="00E573F3">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68480" behindDoc="0" locked="0" layoutInCell="1" allowOverlap="1" wp14:anchorId="31A70A6A" wp14:editId="3847E293">
            <wp:simplePos x="0" y="0"/>
            <wp:positionH relativeFrom="column">
              <wp:posOffset>3365500</wp:posOffset>
            </wp:positionH>
            <wp:positionV relativeFrom="page">
              <wp:posOffset>3779520</wp:posOffset>
            </wp:positionV>
            <wp:extent cx="3197860" cy="1938020"/>
            <wp:effectExtent l="0" t="0" r="2540" b="0"/>
            <wp:wrapNone/>
            <wp:docPr id="11" name="Picture 11" descr="../../Desktop/freq_v_noise/percent_noise_0mean/acc_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freq_v_noise/percent_noise_0mean/acc_8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97860" cy="193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8D3E5" w14:textId="77777777" w:rsidR="00BB506B" w:rsidRDefault="00BB506B">
      <w:pPr>
        <w:rPr>
          <w:rFonts w:asciiTheme="majorEastAsia" w:eastAsiaTheme="minorEastAsia" w:hAnsiTheme="majorEastAsia" w:cstheme="majorEastAsia"/>
        </w:rPr>
      </w:pPr>
    </w:p>
    <w:p w14:paraId="650B2976" w14:textId="77777777" w:rsidR="00BB506B" w:rsidRDefault="00BB506B">
      <w:pPr>
        <w:rPr>
          <w:rFonts w:asciiTheme="majorEastAsia" w:eastAsiaTheme="minorEastAsia" w:hAnsiTheme="majorEastAsia" w:cstheme="majorEastAsia"/>
        </w:rPr>
      </w:pPr>
    </w:p>
    <w:p w14:paraId="6EF2FA34" w14:textId="77777777" w:rsidR="00BB506B" w:rsidRDefault="00BB506B">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67456" behindDoc="0" locked="0" layoutInCell="1" allowOverlap="1" wp14:anchorId="11D12D06" wp14:editId="7F6363AC">
            <wp:simplePos x="0" y="0"/>
            <wp:positionH relativeFrom="column">
              <wp:posOffset>-408940</wp:posOffset>
            </wp:positionH>
            <wp:positionV relativeFrom="page">
              <wp:posOffset>6757035</wp:posOffset>
            </wp:positionV>
            <wp:extent cx="3709035" cy="2449830"/>
            <wp:effectExtent l="0" t="0" r="0" b="0"/>
            <wp:wrapNone/>
            <wp:docPr id="10" name="Picture 10" descr="../../Desktop/freq_v_noise/percent_noise/acc_combined_100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freq_v_noise/percent_noise/acc_combined_100day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9035" cy="2449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(C</w:t>
      </w:r>
    </w:p>
    <w:p w14:paraId="0A60D2C4" w14:textId="77777777" w:rsidR="00BB506B" w:rsidRDefault="00BB506B">
      <w:pPr>
        <w:rPr>
          <w:rFonts w:asciiTheme="majorEastAsia" w:eastAsiaTheme="minorEastAsia" w:hAnsiTheme="majorEastAsia" w:cstheme="majorEastAsia"/>
        </w:rPr>
      </w:pPr>
    </w:p>
    <w:p w14:paraId="3F826320" w14:textId="77777777" w:rsidR="00BB506B" w:rsidRDefault="00BB506B">
      <w:pPr>
        <w:rPr>
          <w:rFonts w:asciiTheme="majorEastAsia" w:eastAsiaTheme="minorEastAsia" w:hAnsiTheme="majorEastAsia" w:cstheme="majorEastAsia"/>
        </w:rPr>
      </w:pPr>
    </w:p>
    <w:p w14:paraId="082185C4" w14:textId="77777777" w:rsidR="00BB506B" w:rsidRDefault="00BB506B">
      <w:pPr>
        <w:rPr>
          <w:rFonts w:asciiTheme="majorEastAsia" w:eastAsiaTheme="minorEastAsia" w:hAnsiTheme="majorEastAsia" w:cstheme="majorEastAsia"/>
        </w:rPr>
      </w:pPr>
    </w:p>
    <w:p w14:paraId="09155A17" w14:textId="77777777" w:rsidR="00BB506B" w:rsidRDefault="00BB506B">
      <w:pPr>
        <w:rPr>
          <w:rFonts w:asciiTheme="majorEastAsia" w:eastAsiaTheme="minorEastAsia" w:hAnsiTheme="majorEastAsia" w:cstheme="majorEastAsia"/>
        </w:rPr>
      </w:pPr>
    </w:p>
    <w:p w14:paraId="132DEC71" w14:textId="1026AA0D" w:rsidR="00BB506B" w:rsidRDefault="00BB506B">
      <w:pPr>
        <w:rPr>
          <w:rFonts w:asciiTheme="majorEastAsia" w:eastAsiaTheme="minorEastAsia" w:hAnsiTheme="majorEastAsia" w:cstheme="majorEastAsia"/>
        </w:rPr>
      </w:pPr>
    </w:p>
    <w:p w14:paraId="63D4547C" w14:textId="30672E3C" w:rsidR="00BB506B" w:rsidRDefault="00BB506B">
      <w:pPr>
        <w:rPr>
          <w:rFonts w:asciiTheme="majorEastAsia" w:eastAsiaTheme="minorEastAsia" w:hAnsiTheme="majorEastAsia" w:cstheme="majorEastAsia"/>
        </w:rPr>
      </w:pPr>
    </w:p>
    <w:p w14:paraId="63BA040B" w14:textId="016577FC" w:rsidR="00BB506B" w:rsidRDefault="00E573F3">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69504" behindDoc="0" locked="0" layoutInCell="1" allowOverlap="1" wp14:anchorId="50620AF9" wp14:editId="595FE364">
            <wp:simplePos x="0" y="0"/>
            <wp:positionH relativeFrom="column">
              <wp:posOffset>3362960</wp:posOffset>
            </wp:positionH>
            <wp:positionV relativeFrom="page">
              <wp:posOffset>5606415</wp:posOffset>
            </wp:positionV>
            <wp:extent cx="3195320" cy="2057400"/>
            <wp:effectExtent l="0" t="0" r="5080" b="0"/>
            <wp:wrapNone/>
            <wp:docPr id="13" name="Picture 13" descr="../../Desktop/freq_v_noise/percent_noise/acc_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freq_v_noise/percent_noise/acc_9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9532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A0285" w14:textId="77777777" w:rsidR="00BB506B" w:rsidRDefault="00BB506B">
      <w:pPr>
        <w:rPr>
          <w:rFonts w:asciiTheme="majorEastAsia" w:eastAsiaTheme="minorEastAsia" w:hAnsiTheme="majorEastAsia" w:cstheme="majorEastAsia"/>
        </w:rPr>
      </w:pPr>
    </w:p>
    <w:p w14:paraId="367F9111" w14:textId="77777777" w:rsidR="00BB506B" w:rsidRDefault="00BB506B">
      <w:pPr>
        <w:rPr>
          <w:rFonts w:asciiTheme="majorEastAsia" w:eastAsiaTheme="minorEastAsia" w:hAnsiTheme="majorEastAsia" w:cstheme="majorEastAsia"/>
        </w:rPr>
      </w:pPr>
    </w:p>
    <w:p w14:paraId="56ED109E" w14:textId="77777777" w:rsidR="00BB506B" w:rsidRDefault="00BB506B">
      <w:pPr>
        <w:rPr>
          <w:rFonts w:asciiTheme="majorEastAsia" w:eastAsiaTheme="minorEastAsia" w:hAnsiTheme="majorEastAsia" w:cstheme="majorEastAsia"/>
        </w:rPr>
      </w:pPr>
    </w:p>
    <w:p w14:paraId="5FA35643" w14:textId="77777777" w:rsidR="00BB506B" w:rsidRDefault="00BB506B">
      <w:pPr>
        <w:rPr>
          <w:rFonts w:asciiTheme="majorEastAsia" w:eastAsiaTheme="minorEastAsia" w:hAnsiTheme="majorEastAsia" w:cstheme="majorEastAsia"/>
        </w:rPr>
      </w:pPr>
    </w:p>
    <w:p w14:paraId="18313284" w14:textId="77777777" w:rsidR="00BB506B" w:rsidRDefault="00BB506B">
      <w:pPr>
        <w:rPr>
          <w:rFonts w:asciiTheme="majorEastAsia" w:eastAsiaTheme="minorEastAsia" w:hAnsiTheme="majorEastAsia" w:cstheme="majorEastAsia"/>
        </w:rPr>
      </w:pPr>
    </w:p>
    <w:p w14:paraId="7C74A758" w14:textId="5238ED1B" w:rsidR="0087620E" w:rsidRDefault="00E573F3">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70528" behindDoc="0" locked="0" layoutInCell="1" allowOverlap="1" wp14:anchorId="1DB507E6" wp14:editId="5E41F1D3">
            <wp:simplePos x="0" y="0"/>
            <wp:positionH relativeFrom="column">
              <wp:posOffset>3362960</wp:posOffset>
            </wp:positionH>
            <wp:positionV relativeFrom="page">
              <wp:posOffset>7517130</wp:posOffset>
            </wp:positionV>
            <wp:extent cx="3192780" cy="2087880"/>
            <wp:effectExtent l="0" t="0" r="7620" b="0"/>
            <wp:wrapNone/>
            <wp:docPr id="15" name="Picture 15" descr="../../Desktop/freq_v_noise/percent_noise/acc_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freq_v_noise/percent_noise/acc_9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92780" cy="2087880"/>
                    </a:xfrm>
                    <a:prstGeom prst="rect">
                      <a:avLst/>
                    </a:prstGeom>
                    <a:noFill/>
                    <a:ln>
                      <a:noFill/>
                    </a:ln>
                  </pic:spPr>
                </pic:pic>
              </a:graphicData>
            </a:graphic>
            <wp14:sizeRelH relativeFrom="page">
              <wp14:pctWidth>0</wp14:pctWidth>
            </wp14:sizeRelH>
            <wp14:sizeRelV relativeFrom="page">
              <wp14:pctHeight>0</wp14:pctHeight>
            </wp14:sizeRelV>
          </wp:anchor>
        </w:drawing>
      </w:r>
      <w:r w:rsidR="00BB506B">
        <w:rPr>
          <w:rFonts w:asciiTheme="majorEastAsia" w:eastAsiaTheme="minorEastAsia" w:hAnsiTheme="majorEastAsia" w:cstheme="majorEastAsia"/>
        </w:rPr>
        <w:t>(C)</w:t>
      </w:r>
      <w:r w:rsidR="0087620E">
        <w:rPr>
          <w:rFonts w:asciiTheme="majorEastAsia" w:eastAsiaTheme="minorEastAsia" w:hAnsiTheme="majorEastAsia" w:cstheme="majorEastAsia"/>
        </w:rPr>
        <w:br w:type="page"/>
      </w:r>
    </w:p>
    <w:p w14:paraId="582038EA" w14:textId="77777777" w:rsidR="00046419" w:rsidRDefault="00046419" w:rsidP="00877D60">
      <w:pPr>
        <w:ind w:left="1440"/>
        <w:rPr>
          <w:rFonts w:asciiTheme="majorEastAsia" w:eastAsiaTheme="minorEastAsia" w:hAnsiTheme="majorEastAsia" w:cstheme="majorEastAsia"/>
        </w:rPr>
        <w:sectPr w:rsidR="00046419" w:rsidSect="008A68AB">
          <w:footerReference w:type="even" r:id="rId33"/>
          <w:footerReference w:type="default" r:id="rId34"/>
          <w:pgSz w:w="12240" w:h="15840"/>
          <w:pgMar w:top="1440" w:right="1440" w:bottom="1440" w:left="1440" w:header="720" w:footer="720" w:gutter="0"/>
          <w:cols w:space="720"/>
          <w:docGrid w:linePitch="360"/>
        </w:sectPr>
      </w:pPr>
    </w:p>
    <w:p w14:paraId="5323CFB1" w14:textId="35D92D7E" w:rsidR="00587A18" w:rsidRDefault="00587A18" w:rsidP="00587A18">
      <w:pPr>
        <w:ind w:left="-576"/>
        <w:rPr>
          <w:rFonts w:asciiTheme="majorEastAsia" w:eastAsiaTheme="minorEastAsia" w:hAnsiTheme="majorEastAsia" w:cstheme="majorEastAsia"/>
        </w:rPr>
      </w:pPr>
      <w:r>
        <w:rPr>
          <w:rFonts w:asciiTheme="majorEastAsia" w:eastAsiaTheme="minorEastAsia" w:hAnsiTheme="majorEastAsia" w:cstheme="majorEastAsia"/>
          <w:noProof/>
        </w:rPr>
        <w:lastRenderedPageBreak/>
        <w:drawing>
          <wp:anchor distT="0" distB="0" distL="114300" distR="114300" simplePos="0" relativeHeight="251661312" behindDoc="0" locked="0" layoutInCell="1" allowOverlap="1" wp14:anchorId="52230F0C" wp14:editId="79A76670">
            <wp:simplePos x="0" y="0"/>
            <wp:positionH relativeFrom="column">
              <wp:posOffset>-493530</wp:posOffset>
            </wp:positionH>
            <wp:positionV relativeFrom="paragraph">
              <wp:posOffset>236220</wp:posOffset>
            </wp:positionV>
            <wp:extent cx="4086860" cy="2397760"/>
            <wp:effectExtent l="0" t="0" r="2540" b="0"/>
            <wp:wrapNone/>
            <wp:docPr id="4" name="Picture 4" descr="../../Desktop/length_v_noise/constant_noise/acc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length_v_noise/constant_noise/acc_combine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86860" cy="2397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(A)</w:t>
      </w:r>
    </w:p>
    <w:p w14:paraId="794E5536" w14:textId="096E712C" w:rsidR="00587A18" w:rsidRDefault="00587A18" w:rsidP="00587A18">
      <w:pPr>
        <w:ind w:left="-576"/>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695104" behindDoc="0" locked="0" layoutInCell="1" allowOverlap="1" wp14:anchorId="7EC28124" wp14:editId="3234C3FD">
                <wp:simplePos x="0" y="0"/>
                <wp:positionH relativeFrom="column">
                  <wp:posOffset>3594735</wp:posOffset>
                </wp:positionH>
                <wp:positionV relativeFrom="paragraph">
                  <wp:posOffset>55731</wp:posOffset>
                </wp:positionV>
                <wp:extent cx="2969733" cy="2636304"/>
                <wp:effectExtent l="0" t="0" r="0" b="5715"/>
                <wp:wrapNone/>
                <wp:docPr id="39" name="Text Box 39"/>
                <wp:cNvGraphicFramePr/>
                <a:graphic xmlns:a="http://schemas.openxmlformats.org/drawingml/2006/main">
                  <a:graphicData uri="http://schemas.microsoft.com/office/word/2010/wordprocessingShape">
                    <wps:wsp>
                      <wps:cNvSpPr txBox="1"/>
                      <wps:spPr>
                        <a:xfrm>
                          <a:off x="0" y="0"/>
                          <a:ext cx="2969733" cy="2636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D72C8D" w14:textId="68415555" w:rsidR="009A6663" w:rsidRPr="004C0BA8" w:rsidRDefault="009A6663" w:rsidP="00587A18">
                            <w:pPr>
                              <w:rPr>
                                <w:rFonts w:ascii="Arial" w:hAnsi="Arial" w:cs="Arial"/>
                              </w:rPr>
                            </w:pPr>
                            <w:r w:rsidRPr="004C0BA8">
                              <w:rPr>
                                <w:rFonts w:ascii="Arial" w:hAnsi="Arial" w:cs="Arial"/>
                                <w:b/>
                              </w:rPr>
                              <w:t>Figure 1.6. Given a level of noise in the signals, find the observation length needed to achieve 80%, 95%, and 99% accuracy.</w:t>
                            </w:r>
                            <w:r w:rsidRPr="004C0BA8">
                              <w:rPr>
                                <w:rFonts w:ascii="Arial" w:hAnsi="Arial" w:cs="Arial"/>
                              </w:rPr>
                              <w:t xml:space="preserve"> As noise increases, signals must become longer. All signals have measurements every 10 days. (A) Noisy signals generated with constant noise model. (B) Noisy signals generated with percent noise centered around 0. (C) Noisy signals generated with percent noise.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7EC28124" id="Text Box 39" o:spid="_x0000_s1041" type="#_x0000_t202" style="position:absolute;left:0;text-align:left;margin-left:283.05pt;margin-top:4.4pt;width:233.85pt;height:207.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" filled="f" stroked="f">
                <v:textbox>
                  <w:txbxContent>
                    <w:p w14:paraId="54D72C8D" w14:textId="68415555" w:rsidR="00357ECB" w:rsidRPr="004C0BA8" w:rsidRDefault="00357ECB" w:rsidP="00587A18">
                      <w:pPr>
                        <w:rPr>
                          <w:rFonts w:ascii="Arial" w:hAnsi="Arial" w:cs="Arial"/>
                        </w:rPr>
                      </w:pPr>
                      <w:r w:rsidRPr="004C0BA8">
                        <w:rPr>
                          <w:rFonts w:ascii="Arial" w:hAnsi="Arial" w:cs="Arial"/>
                          <w:b/>
                        </w:rPr>
                        <w:t>Figure 1.6. Given a level of noise in the signals, find the observation length needed to achieve 80%, 95%, and 99% accuracy.</w:t>
                      </w:r>
                      <w:r w:rsidRPr="004C0BA8">
                        <w:rPr>
                          <w:rFonts w:ascii="Arial" w:hAnsi="Arial" w:cs="Arial"/>
                        </w:rPr>
                        <w:t xml:space="preserve"> As noise increases, signals must become longer. All signals have measurements every 10 days. (A) Noisy signals generated with constant noise model. (B) Noisy signals generated with percent noise centered around 0. (C) Noisy signals generated with percent noise. </w:t>
                      </w:r>
                    </w:p>
                  </w:txbxContent>
                </v:textbox>
              </v:shape>
            </w:pict>
          </mc:Fallback>
        </mc:AlternateContent>
      </w:r>
    </w:p>
    <w:p w14:paraId="4D27F4EC" w14:textId="2F0C643E" w:rsidR="00587A18" w:rsidRDefault="00587A18" w:rsidP="00587A18">
      <w:pPr>
        <w:ind w:left="-576"/>
        <w:rPr>
          <w:rFonts w:asciiTheme="majorEastAsia" w:eastAsiaTheme="minorEastAsia" w:hAnsiTheme="majorEastAsia" w:cstheme="majorEastAsia"/>
        </w:rPr>
      </w:pPr>
    </w:p>
    <w:p w14:paraId="10EBE8C4" w14:textId="0BB10932" w:rsidR="00587A18" w:rsidRDefault="00587A18" w:rsidP="00587A18">
      <w:pPr>
        <w:ind w:left="-576"/>
        <w:rPr>
          <w:rFonts w:asciiTheme="majorEastAsia" w:eastAsiaTheme="minorEastAsia" w:hAnsiTheme="majorEastAsia" w:cstheme="majorEastAsia"/>
        </w:rPr>
      </w:pPr>
    </w:p>
    <w:p w14:paraId="454D5150" w14:textId="77777777" w:rsidR="00587A18" w:rsidRDefault="00587A18" w:rsidP="00587A18">
      <w:pPr>
        <w:ind w:left="-576"/>
        <w:rPr>
          <w:rFonts w:asciiTheme="majorEastAsia" w:eastAsiaTheme="minorEastAsia" w:hAnsiTheme="majorEastAsia" w:cstheme="majorEastAsia"/>
        </w:rPr>
      </w:pPr>
    </w:p>
    <w:p w14:paraId="4235470C" w14:textId="77777777" w:rsidR="00587A18" w:rsidRDefault="00587A18" w:rsidP="00587A18">
      <w:pPr>
        <w:ind w:left="-576"/>
        <w:rPr>
          <w:rFonts w:asciiTheme="majorEastAsia" w:eastAsiaTheme="minorEastAsia" w:hAnsiTheme="majorEastAsia" w:cstheme="majorEastAsia"/>
        </w:rPr>
      </w:pPr>
    </w:p>
    <w:p w14:paraId="10F38129" w14:textId="77777777" w:rsidR="00587A18" w:rsidRDefault="00587A18" w:rsidP="00587A18">
      <w:pPr>
        <w:ind w:left="-576"/>
        <w:rPr>
          <w:rFonts w:asciiTheme="majorEastAsia" w:eastAsiaTheme="minorEastAsia" w:hAnsiTheme="majorEastAsia" w:cstheme="majorEastAsia"/>
        </w:rPr>
      </w:pPr>
    </w:p>
    <w:p w14:paraId="68AEC7A7" w14:textId="77777777" w:rsidR="00587A18" w:rsidRDefault="00587A18" w:rsidP="00587A18">
      <w:pPr>
        <w:ind w:left="-576"/>
        <w:rPr>
          <w:rFonts w:asciiTheme="majorEastAsia" w:eastAsiaTheme="minorEastAsia" w:hAnsiTheme="majorEastAsia" w:cstheme="majorEastAsia"/>
        </w:rPr>
      </w:pPr>
    </w:p>
    <w:p w14:paraId="142E2FA2" w14:textId="77777777" w:rsidR="00587A18" w:rsidRDefault="00587A18" w:rsidP="00587A18">
      <w:pPr>
        <w:ind w:left="-576"/>
        <w:rPr>
          <w:rFonts w:asciiTheme="majorEastAsia" w:eastAsiaTheme="minorEastAsia" w:hAnsiTheme="majorEastAsia" w:cstheme="majorEastAsia"/>
        </w:rPr>
      </w:pPr>
    </w:p>
    <w:p w14:paraId="4AE604C9" w14:textId="77777777" w:rsidR="00587A18" w:rsidRDefault="00587A18" w:rsidP="00587A18">
      <w:pPr>
        <w:ind w:left="-576"/>
        <w:rPr>
          <w:rFonts w:asciiTheme="majorEastAsia" w:eastAsiaTheme="minorEastAsia" w:hAnsiTheme="majorEastAsia" w:cstheme="majorEastAsia"/>
        </w:rPr>
      </w:pPr>
    </w:p>
    <w:p w14:paraId="75526FED" w14:textId="77777777" w:rsidR="00587A18" w:rsidRDefault="00587A18" w:rsidP="00587A18">
      <w:pPr>
        <w:ind w:left="-576"/>
        <w:rPr>
          <w:rFonts w:asciiTheme="majorEastAsia" w:eastAsiaTheme="minorEastAsia" w:hAnsiTheme="majorEastAsia" w:cstheme="majorEastAsia"/>
        </w:rPr>
      </w:pPr>
    </w:p>
    <w:p w14:paraId="769CE04A" w14:textId="77777777" w:rsidR="00587A18" w:rsidRDefault="00587A18" w:rsidP="00587A18">
      <w:pPr>
        <w:ind w:left="-576"/>
        <w:rPr>
          <w:rFonts w:asciiTheme="majorEastAsia" w:eastAsiaTheme="minorEastAsia" w:hAnsiTheme="majorEastAsia" w:cstheme="majorEastAsia"/>
        </w:rPr>
      </w:pPr>
    </w:p>
    <w:p w14:paraId="7B556732" w14:textId="77777777" w:rsidR="00587A18" w:rsidRDefault="00587A18" w:rsidP="00587A18">
      <w:pPr>
        <w:ind w:left="-576"/>
        <w:rPr>
          <w:rFonts w:asciiTheme="majorEastAsia" w:eastAsiaTheme="minorEastAsia" w:hAnsiTheme="majorEastAsia" w:cstheme="majorEastAsia"/>
        </w:rPr>
      </w:pPr>
    </w:p>
    <w:p w14:paraId="1664F429" w14:textId="77777777" w:rsidR="00587A18" w:rsidRDefault="00587A18" w:rsidP="00587A18">
      <w:pPr>
        <w:ind w:left="-576"/>
        <w:rPr>
          <w:rFonts w:asciiTheme="majorEastAsia" w:eastAsiaTheme="minorEastAsia" w:hAnsiTheme="majorEastAsia" w:cstheme="majorEastAsia"/>
        </w:rPr>
      </w:pPr>
    </w:p>
    <w:p w14:paraId="39F77A46" w14:textId="77777777" w:rsidR="00587A18" w:rsidRDefault="00587A18" w:rsidP="00587A18">
      <w:pPr>
        <w:ind w:left="-576"/>
        <w:rPr>
          <w:rFonts w:asciiTheme="majorEastAsia" w:eastAsiaTheme="minorEastAsia" w:hAnsiTheme="majorEastAsia" w:cstheme="majorEastAsia"/>
        </w:rPr>
      </w:pPr>
    </w:p>
    <w:p w14:paraId="661A9DCD" w14:textId="67B31057" w:rsidR="00587A18" w:rsidRDefault="004A20A6" w:rsidP="00587A18">
      <w:pPr>
        <w:ind w:left="-576"/>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62336" behindDoc="0" locked="0" layoutInCell="1" allowOverlap="1" wp14:anchorId="7FE4B543" wp14:editId="62306F1B">
            <wp:simplePos x="0" y="0"/>
            <wp:positionH relativeFrom="column">
              <wp:posOffset>-648335</wp:posOffset>
            </wp:positionH>
            <wp:positionV relativeFrom="paragraph">
              <wp:posOffset>211455</wp:posOffset>
            </wp:positionV>
            <wp:extent cx="4469130" cy="2529840"/>
            <wp:effectExtent l="0" t="0" r="1270" b="10160"/>
            <wp:wrapNone/>
            <wp:docPr id="5" name="Picture 5" descr="../../Desktop/length_v_noise/percent_noise/acc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length_v_noise/percent_noise/acc_combine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9130" cy="2529840"/>
                    </a:xfrm>
                    <a:prstGeom prst="rect">
                      <a:avLst/>
                    </a:prstGeom>
                    <a:noFill/>
                    <a:ln>
                      <a:noFill/>
                    </a:ln>
                  </pic:spPr>
                </pic:pic>
              </a:graphicData>
            </a:graphic>
            <wp14:sizeRelH relativeFrom="page">
              <wp14:pctWidth>0</wp14:pctWidth>
            </wp14:sizeRelH>
            <wp14:sizeRelV relativeFrom="page">
              <wp14:pctHeight>0</wp14:pctHeight>
            </wp14:sizeRelV>
          </wp:anchor>
        </w:drawing>
      </w:r>
      <w:r w:rsidR="00587A18">
        <w:rPr>
          <w:rFonts w:asciiTheme="majorEastAsia" w:eastAsiaTheme="minorEastAsia" w:hAnsiTheme="majorEastAsia" w:cstheme="majorEastAsia"/>
        </w:rPr>
        <w:t>(B)</w:t>
      </w:r>
    </w:p>
    <w:p w14:paraId="6B211BC7" w14:textId="77777777" w:rsidR="00587A18" w:rsidRDefault="00587A18" w:rsidP="00587A18">
      <w:pPr>
        <w:ind w:left="-576"/>
        <w:rPr>
          <w:rFonts w:asciiTheme="majorEastAsia" w:eastAsiaTheme="minorEastAsia" w:hAnsiTheme="majorEastAsia" w:cstheme="majorEastAsia"/>
        </w:rPr>
      </w:pPr>
    </w:p>
    <w:p w14:paraId="703382EC" w14:textId="77777777" w:rsidR="00587A18" w:rsidRDefault="00587A18" w:rsidP="00587A18">
      <w:pPr>
        <w:ind w:left="-576"/>
        <w:rPr>
          <w:rFonts w:asciiTheme="majorEastAsia" w:eastAsiaTheme="minorEastAsia" w:hAnsiTheme="majorEastAsia" w:cstheme="majorEastAsia"/>
        </w:rPr>
      </w:pPr>
    </w:p>
    <w:p w14:paraId="03328BA7" w14:textId="77777777" w:rsidR="00587A18" w:rsidRDefault="00587A18" w:rsidP="00587A18">
      <w:pPr>
        <w:ind w:left="-576"/>
        <w:rPr>
          <w:rFonts w:asciiTheme="majorEastAsia" w:eastAsiaTheme="minorEastAsia" w:hAnsiTheme="majorEastAsia" w:cstheme="majorEastAsia"/>
        </w:rPr>
      </w:pPr>
    </w:p>
    <w:p w14:paraId="45243925" w14:textId="77777777" w:rsidR="00587A18" w:rsidRDefault="00587A18" w:rsidP="00587A18">
      <w:pPr>
        <w:ind w:left="-576"/>
        <w:rPr>
          <w:rFonts w:asciiTheme="majorEastAsia" w:eastAsiaTheme="minorEastAsia" w:hAnsiTheme="majorEastAsia" w:cstheme="majorEastAsia"/>
        </w:rPr>
      </w:pPr>
    </w:p>
    <w:p w14:paraId="19B1121E" w14:textId="77777777" w:rsidR="00587A18" w:rsidRDefault="00587A18" w:rsidP="00587A18">
      <w:pPr>
        <w:ind w:left="-576"/>
        <w:rPr>
          <w:rFonts w:asciiTheme="majorEastAsia" w:eastAsiaTheme="minorEastAsia" w:hAnsiTheme="majorEastAsia" w:cstheme="majorEastAsia"/>
        </w:rPr>
      </w:pPr>
    </w:p>
    <w:p w14:paraId="3910D2EE" w14:textId="77777777" w:rsidR="00587A18" w:rsidRDefault="00587A18" w:rsidP="00587A18">
      <w:pPr>
        <w:ind w:left="-576"/>
        <w:rPr>
          <w:rFonts w:asciiTheme="majorEastAsia" w:eastAsiaTheme="minorEastAsia" w:hAnsiTheme="majorEastAsia" w:cstheme="majorEastAsia"/>
        </w:rPr>
      </w:pPr>
    </w:p>
    <w:p w14:paraId="5578B99E" w14:textId="77777777" w:rsidR="00587A18" w:rsidRDefault="00587A18" w:rsidP="00587A18">
      <w:pPr>
        <w:ind w:left="-576"/>
        <w:rPr>
          <w:rFonts w:asciiTheme="majorEastAsia" w:eastAsiaTheme="minorEastAsia" w:hAnsiTheme="majorEastAsia" w:cstheme="majorEastAsia"/>
        </w:rPr>
      </w:pPr>
    </w:p>
    <w:p w14:paraId="1375D557" w14:textId="77777777" w:rsidR="00587A18" w:rsidRDefault="00587A18" w:rsidP="00587A18">
      <w:pPr>
        <w:ind w:left="-576"/>
        <w:rPr>
          <w:rFonts w:asciiTheme="majorEastAsia" w:eastAsiaTheme="minorEastAsia" w:hAnsiTheme="majorEastAsia" w:cstheme="majorEastAsia"/>
        </w:rPr>
      </w:pPr>
    </w:p>
    <w:p w14:paraId="2A863682" w14:textId="77777777" w:rsidR="00587A18" w:rsidRDefault="00587A18" w:rsidP="00587A18">
      <w:pPr>
        <w:ind w:left="-576"/>
        <w:rPr>
          <w:rFonts w:asciiTheme="majorEastAsia" w:eastAsiaTheme="minorEastAsia" w:hAnsiTheme="majorEastAsia" w:cstheme="majorEastAsia"/>
        </w:rPr>
      </w:pPr>
    </w:p>
    <w:p w14:paraId="79E5F323" w14:textId="77777777" w:rsidR="00587A18" w:rsidRDefault="00587A18" w:rsidP="00587A18">
      <w:pPr>
        <w:ind w:left="-576"/>
        <w:rPr>
          <w:rFonts w:asciiTheme="majorEastAsia" w:eastAsiaTheme="minorEastAsia" w:hAnsiTheme="majorEastAsia" w:cstheme="majorEastAsia"/>
        </w:rPr>
      </w:pPr>
    </w:p>
    <w:p w14:paraId="05AD84B9" w14:textId="77777777" w:rsidR="00587A18" w:rsidRDefault="00587A18" w:rsidP="00587A18">
      <w:pPr>
        <w:ind w:left="-576"/>
        <w:rPr>
          <w:rFonts w:asciiTheme="majorEastAsia" w:eastAsiaTheme="minorEastAsia" w:hAnsiTheme="majorEastAsia" w:cstheme="majorEastAsia"/>
        </w:rPr>
      </w:pPr>
    </w:p>
    <w:p w14:paraId="6CC95C2F" w14:textId="77777777" w:rsidR="00587A18" w:rsidRDefault="00587A18" w:rsidP="00587A18">
      <w:pPr>
        <w:ind w:left="-576"/>
        <w:rPr>
          <w:rFonts w:asciiTheme="majorEastAsia" w:eastAsiaTheme="minorEastAsia" w:hAnsiTheme="majorEastAsia" w:cstheme="majorEastAsia"/>
        </w:rPr>
      </w:pPr>
    </w:p>
    <w:p w14:paraId="03E27302" w14:textId="77777777" w:rsidR="00587A18" w:rsidRDefault="00587A18" w:rsidP="00587A18">
      <w:pPr>
        <w:ind w:left="-576"/>
        <w:rPr>
          <w:rFonts w:asciiTheme="majorEastAsia" w:eastAsiaTheme="minorEastAsia" w:hAnsiTheme="majorEastAsia" w:cstheme="majorEastAsia"/>
        </w:rPr>
      </w:pPr>
    </w:p>
    <w:p w14:paraId="665E307E" w14:textId="77777777" w:rsidR="00587A18" w:rsidRDefault="00587A18" w:rsidP="00587A18">
      <w:pPr>
        <w:ind w:left="-576"/>
        <w:rPr>
          <w:rFonts w:asciiTheme="majorEastAsia" w:eastAsiaTheme="minorEastAsia" w:hAnsiTheme="majorEastAsia" w:cstheme="majorEastAsia"/>
        </w:rPr>
      </w:pPr>
    </w:p>
    <w:p w14:paraId="46774ADC" w14:textId="77777777" w:rsidR="00587A18" w:rsidRDefault="00587A18" w:rsidP="00587A18">
      <w:pPr>
        <w:ind w:left="-576"/>
        <w:rPr>
          <w:rFonts w:asciiTheme="majorEastAsia" w:eastAsiaTheme="minorEastAsia" w:hAnsiTheme="majorEastAsia" w:cstheme="majorEastAsia"/>
        </w:rPr>
      </w:pPr>
    </w:p>
    <w:p w14:paraId="5C48813E" w14:textId="1A8FFA7B" w:rsidR="00046419" w:rsidRDefault="00587A18" w:rsidP="00587A18">
      <w:pPr>
        <w:ind w:left="-576"/>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64384" behindDoc="0" locked="0" layoutInCell="1" allowOverlap="1" wp14:anchorId="40492FA0" wp14:editId="5F199111">
            <wp:simplePos x="0" y="0"/>
            <wp:positionH relativeFrom="column">
              <wp:posOffset>-975941</wp:posOffset>
            </wp:positionH>
            <wp:positionV relativeFrom="paragraph">
              <wp:posOffset>220345</wp:posOffset>
            </wp:positionV>
            <wp:extent cx="5135245" cy="2600960"/>
            <wp:effectExtent l="0" t="0" r="0" b="0"/>
            <wp:wrapNone/>
            <wp:docPr id="7" name="Picture 7" descr="../../Desktop/length_v_noise/percent_noise_0mean/acc_comb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length_v_noise/percent_noise_0mean/acc_combin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5245" cy="26009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(C)</w:t>
      </w:r>
      <w:r w:rsidR="00046419">
        <w:rPr>
          <w:rFonts w:asciiTheme="majorEastAsia" w:eastAsiaTheme="minorEastAsia" w:hAnsiTheme="majorEastAsia" w:cstheme="majorEastAsia"/>
        </w:rPr>
        <w:br w:type="page"/>
      </w:r>
    </w:p>
    <w:p w14:paraId="58EC1277" w14:textId="0A30BFA0" w:rsidR="00046419" w:rsidRDefault="00E638FE" w:rsidP="00011416">
      <w:pPr>
        <w:ind w:left="-432"/>
        <w:rPr>
          <w:rFonts w:asciiTheme="majorEastAsia" w:eastAsiaTheme="minorEastAsia" w:hAnsiTheme="majorEastAsia" w:cstheme="majorEastAsia"/>
        </w:rPr>
      </w:pPr>
      <w:r>
        <w:rPr>
          <w:rFonts w:asciiTheme="majorEastAsia" w:eastAsiaTheme="minorEastAsia" w:hAnsiTheme="majorEastAsia" w:cstheme="majorEastAsia"/>
          <w:noProof/>
        </w:rPr>
        <w:lastRenderedPageBreak/>
        <mc:AlternateContent>
          <mc:Choice Requires="wps">
            <w:drawing>
              <wp:anchor distT="0" distB="0" distL="114300" distR="114300" simplePos="0" relativeHeight="251697152" behindDoc="0" locked="0" layoutInCell="1" allowOverlap="1" wp14:anchorId="323D7672" wp14:editId="51634FCA">
                <wp:simplePos x="0" y="0"/>
                <wp:positionH relativeFrom="column">
                  <wp:posOffset>3480435</wp:posOffset>
                </wp:positionH>
                <wp:positionV relativeFrom="paragraph">
                  <wp:posOffset>-5188</wp:posOffset>
                </wp:positionV>
                <wp:extent cx="2969260" cy="2635885"/>
                <wp:effectExtent l="0" t="0" r="0" b="5715"/>
                <wp:wrapNone/>
                <wp:docPr id="40" name="Text Box 40"/>
                <wp:cNvGraphicFramePr/>
                <a:graphic xmlns:a="http://schemas.openxmlformats.org/drawingml/2006/main">
                  <a:graphicData uri="http://schemas.microsoft.com/office/word/2010/wordprocessingShape">
                    <wps:wsp>
                      <wps:cNvSpPr txBox="1"/>
                      <wps:spPr>
                        <a:xfrm>
                          <a:off x="0" y="0"/>
                          <a:ext cx="2969260" cy="26358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21D096" w14:textId="4279B75E" w:rsidR="009A6663" w:rsidRPr="00BB506B" w:rsidRDefault="009A6663" w:rsidP="00587A18">
                            <w:pPr>
                              <w:rPr>
                                <w:rFonts w:asciiTheme="minorEastAsia" w:hAnsiTheme="minorEastAsia" w:cstheme="minorEastAsia"/>
                              </w:rPr>
                            </w:pPr>
                            <w:r>
                              <w:rPr>
                                <w:rFonts w:asciiTheme="minorEastAsia" w:hAnsiTheme="minorEastAsia" w:cstheme="minorEastAsia"/>
                                <w:b/>
                              </w:rPr>
                              <w:t>Figure 1.7</w:t>
                            </w:r>
                            <w:r w:rsidRPr="009E40E1">
                              <w:rPr>
                                <w:rFonts w:asciiTheme="minorEastAsia" w:hAnsiTheme="minorEastAsia" w:cstheme="minorEastAsia"/>
                                <w:b/>
                              </w:rPr>
                              <w:t xml:space="preserve">. </w:t>
                            </w:r>
                            <w:r>
                              <w:rPr>
                                <w:rFonts w:asciiTheme="minorEastAsia" w:hAnsiTheme="minorEastAsia" w:cstheme="minorEastAsia"/>
                                <w:b/>
                              </w:rPr>
                              <w:t>Accuracy of classification as sampling frequency changes.</w:t>
                            </w:r>
                            <w:r>
                              <w:rPr>
                                <w:rFonts w:asciiTheme="minorEastAsia" w:hAnsiTheme="minorEastAsia" w:cstheme="minorEastAsia"/>
                              </w:rPr>
                              <w:t xml:space="preserve"> (A) Noisy signals generated with constant noise model, noise = 15. All signals have length 600 days. (B1) Noisy signals generated with 15% noise centered around 0. All signals have length 600 days. (B2). Noisy signals generated with 15% noise centered around 0. All signals have length shortened to 100 days.  (C1) Noisy signals generated with 15% noise. All signals have length 600 days. (C2) Noisy signals generated with 15% noise. All signals have length shortened to 100 days.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323D7672" id="Text Box 40" o:spid="_x0000_s1042" type="#_x0000_t202" style="position:absolute;left:0;text-align:left;margin-left:274.05pt;margin-top:-.35pt;width:233.8pt;height:207.5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" filled="f" stroked="f">
                <v:textbox>
                  <w:txbxContent>
                    <w:p w14:paraId="0421D096" w14:textId="4279B75E" w:rsidR="00357ECB" w:rsidRPr="00BB506B" w:rsidRDefault="00357ECB" w:rsidP="00587A18">
                      <w:pPr>
                        <w:rPr>
                          <w:rFonts w:asciiTheme="minorEastAsia" w:hAnsiTheme="minorEastAsia" w:cstheme="minorEastAsia"/>
                        </w:rPr>
                      </w:pPr>
                      <w:r>
                        <w:rPr>
                          <w:rFonts w:asciiTheme="minorEastAsia" w:hAnsiTheme="minorEastAsia" w:cstheme="minorEastAsia"/>
                          <w:b/>
                        </w:rPr>
                        <w:t>Figure 1.7</w:t>
                      </w:r>
                      <w:r w:rsidRPr="009E40E1">
                        <w:rPr>
                          <w:rFonts w:asciiTheme="minorEastAsia" w:hAnsiTheme="minorEastAsia" w:cstheme="minorEastAsia"/>
                          <w:b/>
                        </w:rPr>
                        <w:t xml:space="preserve">. </w:t>
                      </w:r>
                      <w:r>
                        <w:rPr>
                          <w:rFonts w:asciiTheme="minorEastAsia" w:hAnsiTheme="minorEastAsia" w:cstheme="minorEastAsia"/>
                          <w:b/>
                        </w:rPr>
                        <w:t>Accuracy of classification as sampling frequency changes.</w:t>
                      </w:r>
                      <w:r>
                        <w:rPr>
                          <w:rFonts w:asciiTheme="minorEastAsia" w:hAnsiTheme="minorEastAsia" w:cstheme="minorEastAsia"/>
                        </w:rPr>
                        <w:t xml:space="preserve"> (A) Noisy signals generated with constant noise model, noise = 15. All signals have length 600 days. (B1) Noisy signals generated with 15% noise centered around 0. All signals have length 600 days. (B2). Noisy signals generated with 15% noise centered around 0. All signals have length shortened to 100 days.  (C1) Noisy signals generated with 15% noise. All signals have length 600 days. (C2) Noisy signals generated with 15% noise. All signals have length shortened to 100 days.</w:t>
                      </w:r>
                    </w:p>
                  </w:txbxContent>
                </v:textbox>
              </v:shape>
            </w:pict>
          </mc:Fallback>
        </mc:AlternateContent>
      </w:r>
      <w:r w:rsidR="00587A18">
        <w:rPr>
          <w:rFonts w:asciiTheme="majorEastAsia" w:eastAsiaTheme="minorEastAsia" w:hAnsiTheme="majorEastAsia" w:cstheme="majorEastAsia"/>
          <w:noProof/>
        </w:rPr>
        <w:drawing>
          <wp:anchor distT="0" distB="0" distL="114300" distR="114300" simplePos="0" relativeHeight="251671552" behindDoc="0" locked="0" layoutInCell="1" allowOverlap="1" wp14:anchorId="2F225DBD" wp14:editId="0B340152">
            <wp:simplePos x="0" y="0"/>
            <wp:positionH relativeFrom="column">
              <wp:posOffset>-737235</wp:posOffset>
            </wp:positionH>
            <wp:positionV relativeFrom="page">
              <wp:posOffset>1146918</wp:posOffset>
            </wp:positionV>
            <wp:extent cx="3874135" cy="2514600"/>
            <wp:effectExtent l="0" t="0" r="12065" b="0"/>
            <wp:wrapNone/>
            <wp:docPr id="16" name="Picture 16" descr="../../Desktop/acc_v_param/freq/constant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acc_v_param/freq/constant_nois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7413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416">
        <w:rPr>
          <w:rFonts w:asciiTheme="majorEastAsia" w:eastAsiaTheme="minorEastAsia" w:hAnsiTheme="majorEastAsia" w:cstheme="majorEastAsia"/>
        </w:rPr>
        <w:t>(A)</w:t>
      </w:r>
    </w:p>
    <w:p w14:paraId="2C472B5F" w14:textId="386279D6" w:rsidR="00046419" w:rsidRPr="00046419" w:rsidRDefault="00046419" w:rsidP="00046419">
      <w:pPr>
        <w:rPr>
          <w:rFonts w:asciiTheme="majorEastAsia" w:eastAsiaTheme="minorEastAsia" w:hAnsiTheme="majorEastAsia" w:cstheme="majorEastAsia"/>
        </w:rPr>
      </w:pPr>
    </w:p>
    <w:p w14:paraId="57E44845" w14:textId="0D6A44C6" w:rsidR="00046419" w:rsidRPr="00046419" w:rsidRDefault="00046419" w:rsidP="00046419">
      <w:pPr>
        <w:rPr>
          <w:rFonts w:asciiTheme="majorEastAsia" w:eastAsiaTheme="minorEastAsia" w:hAnsiTheme="majorEastAsia" w:cstheme="majorEastAsia"/>
        </w:rPr>
      </w:pPr>
    </w:p>
    <w:p w14:paraId="28963D24" w14:textId="49C9016D" w:rsidR="00046419" w:rsidRPr="00046419" w:rsidRDefault="00046419" w:rsidP="00046419">
      <w:pPr>
        <w:rPr>
          <w:rFonts w:asciiTheme="majorEastAsia" w:eastAsiaTheme="minorEastAsia" w:hAnsiTheme="majorEastAsia" w:cstheme="majorEastAsia"/>
        </w:rPr>
      </w:pPr>
    </w:p>
    <w:p w14:paraId="2021E488" w14:textId="5497E7C9" w:rsidR="00886F37" w:rsidRPr="00046419" w:rsidRDefault="00886F37" w:rsidP="00046419">
      <w:pPr>
        <w:rPr>
          <w:rFonts w:asciiTheme="majorEastAsia" w:eastAsiaTheme="minorEastAsia" w:hAnsiTheme="majorEastAsia" w:cstheme="majorEastAsia"/>
        </w:rPr>
      </w:pPr>
    </w:p>
    <w:p w14:paraId="4E7C4A55" w14:textId="77777777" w:rsidR="00046419" w:rsidRPr="00046419" w:rsidRDefault="00046419" w:rsidP="00046419">
      <w:pPr>
        <w:rPr>
          <w:rFonts w:asciiTheme="majorEastAsia" w:eastAsiaTheme="minorEastAsia" w:hAnsiTheme="majorEastAsia" w:cstheme="majorEastAsia"/>
        </w:rPr>
      </w:pPr>
    </w:p>
    <w:p w14:paraId="56AB2B21" w14:textId="77777777" w:rsidR="00046419" w:rsidRPr="00046419" w:rsidRDefault="00046419" w:rsidP="00046419">
      <w:pPr>
        <w:rPr>
          <w:rFonts w:asciiTheme="majorEastAsia" w:eastAsiaTheme="minorEastAsia" w:hAnsiTheme="majorEastAsia" w:cstheme="majorEastAsia"/>
        </w:rPr>
      </w:pPr>
    </w:p>
    <w:p w14:paraId="15A3F049" w14:textId="77777777" w:rsidR="00046419" w:rsidRPr="00046419" w:rsidRDefault="00046419" w:rsidP="00046419">
      <w:pPr>
        <w:rPr>
          <w:rFonts w:asciiTheme="majorEastAsia" w:eastAsiaTheme="minorEastAsia" w:hAnsiTheme="majorEastAsia" w:cstheme="majorEastAsia"/>
        </w:rPr>
      </w:pPr>
    </w:p>
    <w:p w14:paraId="0AEE2ECB" w14:textId="77777777" w:rsidR="00046419" w:rsidRPr="00046419" w:rsidRDefault="00046419" w:rsidP="00046419">
      <w:pPr>
        <w:rPr>
          <w:rFonts w:asciiTheme="majorEastAsia" w:eastAsiaTheme="minorEastAsia" w:hAnsiTheme="majorEastAsia" w:cstheme="majorEastAsia"/>
        </w:rPr>
      </w:pPr>
    </w:p>
    <w:p w14:paraId="2287D865" w14:textId="77777777" w:rsidR="00046419" w:rsidRPr="00046419" w:rsidRDefault="00046419" w:rsidP="00046419">
      <w:pPr>
        <w:rPr>
          <w:rFonts w:asciiTheme="majorEastAsia" w:eastAsiaTheme="minorEastAsia" w:hAnsiTheme="majorEastAsia" w:cstheme="majorEastAsia"/>
        </w:rPr>
      </w:pPr>
    </w:p>
    <w:p w14:paraId="3242B887" w14:textId="77777777" w:rsidR="00886F37" w:rsidRPr="00046419" w:rsidRDefault="00886F37" w:rsidP="00046419">
      <w:pPr>
        <w:rPr>
          <w:rFonts w:asciiTheme="majorEastAsia" w:eastAsiaTheme="minorEastAsia" w:hAnsiTheme="majorEastAsia" w:cstheme="majorEastAsia"/>
        </w:rPr>
      </w:pPr>
    </w:p>
    <w:p w14:paraId="3FD4F604" w14:textId="77777777" w:rsidR="00046419" w:rsidRPr="00046419" w:rsidRDefault="00046419" w:rsidP="00046419">
      <w:pPr>
        <w:rPr>
          <w:rFonts w:asciiTheme="majorEastAsia" w:eastAsiaTheme="minorEastAsia" w:hAnsiTheme="majorEastAsia" w:cstheme="majorEastAsia"/>
        </w:rPr>
      </w:pPr>
    </w:p>
    <w:p w14:paraId="50BA7217" w14:textId="0C2F98A5" w:rsidR="00046419" w:rsidRPr="00046419" w:rsidRDefault="00046419" w:rsidP="00046419">
      <w:pPr>
        <w:rPr>
          <w:rFonts w:asciiTheme="majorEastAsia" w:eastAsiaTheme="minorEastAsia" w:hAnsiTheme="majorEastAsia" w:cstheme="majorEastAsia"/>
        </w:rPr>
      </w:pPr>
    </w:p>
    <w:p w14:paraId="41DF76D6" w14:textId="75C23C3C" w:rsidR="008C3671" w:rsidRDefault="008C3671" w:rsidP="00046419">
      <w:pPr>
        <w:rPr>
          <w:rFonts w:asciiTheme="majorEastAsia" w:eastAsiaTheme="minorEastAsia" w:hAnsiTheme="majorEastAsia" w:cstheme="majorEastAsia"/>
        </w:rPr>
      </w:pPr>
    </w:p>
    <w:p w14:paraId="44ADEBE8" w14:textId="2CC03E2D" w:rsidR="00886F37" w:rsidRDefault="00886F37" w:rsidP="00046419">
      <w:pPr>
        <w:rPr>
          <w:rFonts w:asciiTheme="majorEastAsia" w:eastAsiaTheme="minorEastAsia" w:hAnsiTheme="majorEastAsia" w:cstheme="majorEastAsia"/>
        </w:rPr>
      </w:pPr>
    </w:p>
    <w:p w14:paraId="5F400D74" w14:textId="680EF18C" w:rsidR="00886F37" w:rsidRDefault="00886F37" w:rsidP="00046419">
      <w:pPr>
        <w:rPr>
          <w:rFonts w:asciiTheme="majorEastAsia" w:eastAsiaTheme="minorEastAsia" w:hAnsiTheme="majorEastAsia" w:cstheme="majorEastAsia"/>
        </w:rPr>
      </w:pPr>
    </w:p>
    <w:p w14:paraId="375103BE" w14:textId="07DC6091" w:rsidR="00886F37" w:rsidRDefault="00886F37" w:rsidP="00046419">
      <w:pPr>
        <w:rPr>
          <w:rFonts w:asciiTheme="majorEastAsia" w:eastAsiaTheme="minorEastAsia" w:hAnsiTheme="majorEastAsia" w:cstheme="majorEastAsia"/>
        </w:rPr>
      </w:pPr>
    </w:p>
    <w:p w14:paraId="3A095961" w14:textId="08A856E6" w:rsidR="00886F37" w:rsidRDefault="00587A18" w:rsidP="00011416">
      <w:pPr>
        <w:tabs>
          <w:tab w:val="left" w:pos="5408"/>
        </w:tabs>
        <w:ind w:left="-432"/>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73600" behindDoc="0" locked="0" layoutInCell="1" allowOverlap="1" wp14:anchorId="38845DDC" wp14:editId="318F38BD">
            <wp:simplePos x="0" y="0"/>
            <wp:positionH relativeFrom="column">
              <wp:posOffset>-749935</wp:posOffset>
            </wp:positionH>
            <wp:positionV relativeFrom="page">
              <wp:posOffset>4118732</wp:posOffset>
            </wp:positionV>
            <wp:extent cx="4133850" cy="2508885"/>
            <wp:effectExtent l="0" t="0" r="6350" b="5715"/>
            <wp:wrapNone/>
            <wp:docPr id="18" name="Picture 18" descr="../../Desktop/acc_v_param/freq/percent_noise_0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acc_v_param/freq/percent_noise_0mea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33850" cy="2508885"/>
                    </a:xfrm>
                    <a:prstGeom prst="rect">
                      <a:avLst/>
                    </a:prstGeom>
                    <a:noFill/>
                    <a:ln>
                      <a:noFill/>
                    </a:ln>
                  </pic:spPr>
                </pic:pic>
              </a:graphicData>
            </a:graphic>
            <wp14:sizeRelH relativeFrom="page">
              <wp14:pctWidth>0</wp14:pctWidth>
            </wp14:sizeRelH>
            <wp14:sizeRelV relativeFrom="page">
              <wp14:pctHeight>0</wp14:pctHeight>
            </wp14:sizeRelV>
          </wp:anchor>
        </w:drawing>
      </w:r>
      <w:r w:rsidR="00011416">
        <w:rPr>
          <w:rFonts w:asciiTheme="majorEastAsia" w:eastAsiaTheme="minorEastAsia" w:hAnsiTheme="majorEastAsia" w:cstheme="majorEastAsia"/>
        </w:rPr>
        <w:t>(B1)</w:t>
      </w:r>
      <w:r w:rsidR="00011416">
        <w:rPr>
          <w:rFonts w:asciiTheme="majorEastAsia" w:eastAsiaTheme="minorEastAsia" w:hAnsiTheme="majorEastAsia" w:cstheme="majorEastAsia"/>
        </w:rPr>
        <w:tab/>
        <w:t>(B2)</w:t>
      </w:r>
    </w:p>
    <w:p w14:paraId="13B6B169" w14:textId="6DDC2548" w:rsidR="00886F37" w:rsidRDefault="00011416" w:rsidP="00046419">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74624" behindDoc="0" locked="0" layoutInCell="1" allowOverlap="1" wp14:anchorId="68585F36" wp14:editId="002099F0">
            <wp:simplePos x="0" y="0"/>
            <wp:positionH relativeFrom="column">
              <wp:posOffset>3134995</wp:posOffset>
            </wp:positionH>
            <wp:positionV relativeFrom="page">
              <wp:posOffset>4163695</wp:posOffset>
            </wp:positionV>
            <wp:extent cx="3963035" cy="2471420"/>
            <wp:effectExtent l="0" t="0" r="0" b="0"/>
            <wp:wrapNone/>
            <wp:docPr id="19" name="Picture 19" descr="../../Desktop/acc_v_param/freq/percent_noise_0mean_100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acc_v_param/freq/percent_noise_0mean_100day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3035" cy="2471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0D472" w14:textId="2E4E1929" w:rsidR="00886F37" w:rsidRDefault="00886F37" w:rsidP="00046419">
      <w:pPr>
        <w:rPr>
          <w:rFonts w:asciiTheme="majorEastAsia" w:eastAsiaTheme="minorEastAsia" w:hAnsiTheme="majorEastAsia" w:cstheme="majorEastAsia"/>
        </w:rPr>
      </w:pPr>
    </w:p>
    <w:p w14:paraId="1AA3084F" w14:textId="0A2E5FAA" w:rsidR="00886F37" w:rsidRDefault="00886F37" w:rsidP="00046419">
      <w:pPr>
        <w:rPr>
          <w:rFonts w:asciiTheme="majorEastAsia" w:eastAsiaTheme="minorEastAsia" w:hAnsiTheme="majorEastAsia" w:cstheme="majorEastAsia"/>
        </w:rPr>
      </w:pPr>
    </w:p>
    <w:p w14:paraId="7B8291F1" w14:textId="77777777" w:rsidR="00886F37" w:rsidRDefault="00886F37" w:rsidP="00046419">
      <w:pPr>
        <w:rPr>
          <w:rFonts w:asciiTheme="majorEastAsia" w:eastAsiaTheme="minorEastAsia" w:hAnsiTheme="majorEastAsia" w:cstheme="majorEastAsia"/>
        </w:rPr>
      </w:pPr>
    </w:p>
    <w:p w14:paraId="5B25C32F" w14:textId="1F38B824" w:rsidR="00886F37" w:rsidRDefault="00886F37" w:rsidP="00046419">
      <w:pPr>
        <w:rPr>
          <w:rFonts w:asciiTheme="majorEastAsia" w:eastAsiaTheme="minorEastAsia" w:hAnsiTheme="majorEastAsia" w:cstheme="majorEastAsia"/>
        </w:rPr>
      </w:pPr>
    </w:p>
    <w:p w14:paraId="52BDCCFF" w14:textId="77777777" w:rsidR="00886F37" w:rsidRDefault="00886F37" w:rsidP="00046419">
      <w:pPr>
        <w:rPr>
          <w:rFonts w:asciiTheme="majorEastAsia" w:eastAsiaTheme="minorEastAsia" w:hAnsiTheme="majorEastAsia" w:cstheme="majorEastAsia"/>
        </w:rPr>
      </w:pPr>
    </w:p>
    <w:p w14:paraId="566E3431" w14:textId="1DF5AAEF" w:rsidR="00886F37" w:rsidRDefault="00886F37" w:rsidP="00046419">
      <w:pPr>
        <w:rPr>
          <w:rFonts w:asciiTheme="majorEastAsia" w:eastAsiaTheme="minorEastAsia" w:hAnsiTheme="majorEastAsia" w:cstheme="majorEastAsia"/>
        </w:rPr>
      </w:pPr>
    </w:p>
    <w:p w14:paraId="5CD528AC" w14:textId="41039D00" w:rsidR="00886F37" w:rsidRDefault="00886F37" w:rsidP="00046419">
      <w:pPr>
        <w:rPr>
          <w:rFonts w:asciiTheme="majorEastAsia" w:eastAsiaTheme="minorEastAsia" w:hAnsiTheme="majorEastAsia" w:cstheme="majorEastAsia"/>
        </w:rPr>
      </w:pPr>
    </w:p>
    <w:p w14:paraId="78862566" w14:textId="77777777" w:rsidR="00886F37" w:rsidRDefault="00886F37" w:rsidP="00046419">
      <w:pPr>
        <w:rPr>
          <w:rFonts w:asciiTheme="majorEastAsia" w:eastAsiaTheme="minorEastAsia" w:hAnsiTheme="majorEastAsia" w:cstheme="majorEastAsia"/>
        </w:rPr>
      </w:pPr>
    </w:p>
    <w:p w14:paraId="4D55AEDE" w14:textId="77777777" w:rsidR="00886F37" w:rsidRDefault="00886F37" w:rsidP="00046419">
      <w:pPr>
        <w:rPr>
          <w:rFonts w:asciiTheme="majorEastAsia" w:eastAsiaTheme="minorEastAsia" w:hAnsiTheme="majorEastAsia" w:cstheme="majorEastAsia"/>
        </w:rPr>
      </w:pPr>
    </w:p>
    <w:p w14:paraId="6B225B61" w14:textId="6C0E8049" w:rsidR="00886F37" w:rsidRDefault="00886F37" w:rsidP="00046419">
      <w:pPr>
        <w:rPr>
          <w:rFonts w:asciiTheme="majorEastAsia" w:eastAsiaTheme="minorEastAsia" w:hAnsiTheme="majorEastAsia" w:cstheme="majorEastAsia"/>
        </w:rPr>
      </w:pPr>
    </w:p>
    <w:p w14:paraId="20188530" w14:textId="1CCECFFA" w:rsidR="00886F37" w:rsidRDefault="00886F37" w:rsidP="00046419">
      <w:pPr>
        <w:rPr>
          <w:rFonts w:asciiTheme="majorEastAsia" w:eastAsiaTheme="minorEastAsia" w:hAnsiTheme="majorEastAsia" w:cstheme="majorEastAsia"/>
        </w:rPr>
      </w:pPr>
    </w:p>
    <w:p w14:paraId="67BA3A1B" w14:textId="373EF4FA" w:rsidR="00886F37" w:rsidRDefault="00886F37" w:rsidP="00046419">
      <w:pPr>
        <w:rPr>
          <w:rFonts w:asciiTheme="majorEastAsia" w:eastAsiaTheme="minorEastAsia" w:hAnsiTheme="majorEastAsia" w:cstheme="majorEastAsia"/>
        </w:rPr>
      </w:pPr>
    </w:p>
    <w:p w14:paraId="6E541C6F" w14:textId="3E5B2309" w:rsidR="00886F37" w:rsidRDefault="00886F37" w:rsidP="00046419">
      <w:pPr>
        <w:rPr>
          <w:rFonts w:asciiTheme="majorEastAsia" w:eastAsiaTheme="minorEastAsia" w:hAnsiTheme="majorEastAsia" w:cstheme="majorEastAsia"/>
        </w:rPr>
      </w:pPr>
    </w:p>
    <w:p w14:paraId="2BD3CD7B" w14:textId="2DD5B971" w:rsidR="00886F37" w:rsidRDefault="00886F37" w:rsidP="00046419">
      <w:pPr>
        <w:rPr>
          <w:rFonts w:asciiTheme="majorEastAsia" w:eastAsiaTheme="minorEastAsia" w:hAnsiTheme="majorEastAsia" w:cstheme="majorEastAsia"/>
        </w:rPr>
      </w:pPr>
    </w:p>
    <w:p w14:paraId="777EA499" w14:textId="3D1A61D6" w:rsidR="00886F37" w:rsidRDefault="00587A18" w:rsidP="00011416">
      <w:pPr>
        <w:ind w:left="-432"/>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72576" behindDoc="0" locked="0" layoutInCell="1" allowOverlap="1" wp14:anchorId="64114D48" wp14:editId="571AD728">
            <wp:simplePos x="0" y="0"/>
            <wp:positionH relativeFrom="column">
              <wp:posOffset>-753110</wp:posOffset>
            </wp:positionH>
            <wp:positionV relativeFrom="page">
              <wp:posOffset>6969760</wp:posOffset>
            </wp:positionV>
            <wp:extent cx="4015105" cy="2519045"/>
            <wp:effectExtent l="0" t="0" r="0" b="0"/>
            <wp:wrapNone/>
            <wp:docPr id="17" name="Picture 17" descr="../../Desktop/acc_v_param/freq/percent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acc_v_param/freq/percent_nois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15105" cy="2519045"/>
                    </a:xfrm>
                    <a:prstGeom prst="rect">
                      <a:avLst/>
                    </a:prstGeom>
                    <a:noFill/>
                    <a:ln>
                      <a:noFill/>
                    </a:ln>
                  </pic:spPr>
                </pic:pic>
              </a:graphicData>
            </a:graphic>
            <wp14:sizeRelH relativeFrom="page">
              <wp14:pctWidth>0</wp14:pctWidth>
            </wp14:sizeRelH>
            <wp14:sizeRelV relativeFrom="page">
              <wp14:pctHeight>0</wp14:pctHeight>
            </wp14:sizeRelV>
          </wp:anchor>
        </w:drawing>
      </w:r>
      <w:r w:rsidR="00011416">
        <w:rPr>
          <w:rFonts w:asciiTheme="majorEastAsia" w:eastAsiaTheme="minorEastAsia" w:hAnsiTheme="majorEastAsia" w:cstheme="majorEastAsia"/>
        </w:rPr>
        <w:t>(C1)</w:t>
      </w:r>
    </w:p>
    <w:p w14:paraId="507D7545" w14:textId="08065ACB" w:rsidR="00886F37" w:rsidRDefault="00011416" w:rsidP="00011416">
      <w:pPr>
        <w:tabs>
          <w:tab w:val="left" w:pos="5745"/>
          <w:tab w:val="left" w:pos="6005"/>
        </w:tabs>
        <w:rPr>
          <w:rFonts w:asciiTheme="majorEastAsia" w:eastAsiaTheme="minorEastAsia" w:hAnsiTheme="majorEastAsia" w:cstheme="majorEastAsia"/>
        </w:rPr>
      </w:pPr>
      <w:r>
        <w:rPr>
          <w:rFonts w:asciiTheme="majorEastAsia" w:eastAsiaTheme="minorEastAsia" w:hAnsiTheme="majorEastAsia" w:cstheme="majorEastAsia"/>
        </w:rPr>
        <w:tab/>
        <w:t>(C2)</w:t>
      </w:r>
      <w:r>
        <w:rPr>
          <w:rFonts w:asciiTheme="majorEastAsia" w:eastAsiaTheme="minorEastAsia" w:hAnsiTheme="majorEastAsia" w:cstheme="majorEastAsia"/>
        </w:rPr>
        <w:tab/>
      </w:r>
    </w:p>
    <w:p w14:paraId="7808C349" w14:textId="676EE746" w:rsidR="00886F37" w:rsidRDefault="00011416" w:rsidP="00046419">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75648" behindDoc="0" locked="0" layoutInCell="1" allowOverlap="1" wp14:anchorId="06717086" wp14:editId="6F66728E">
            <wp:simplePos x="0" y="0"/>
            <wp:positionH relativeFrom="column">
              <wp:posOffset>3249295</wp:posOffset>
            </wp:positionH>
            <wp:positionV relativeFrom="page">
              <wp:posOffset>7091923</wp:posOffset>
            </wp:positionV>
            <wp:extent cx="3836670" cy="2367915"/>
            <wp:effectExtent l="0" t="0" r="0" b="0"/>
            <wp:wrapNone/>
            <wp:docPr id="20" name="Picture 20" descr="../../Desktop/acc_v_param/freq/percent_noise_100day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acc_v_param/freq/percent_noise_100day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36670" cy="2367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38C4F4" w14:textId="77777777" w:rsidR="00886F37" w:rsidRDefault="00886F37" w:rsidP="00046419">
      <w:pPr>
        <w:rPr>
          <w:rFonts w:asciiTheme="majorEastAsia" w:eastAsiaTheme="minorEastAsia" w:hAnsiTheme="majorEastAsia" w:cstheme="majorEastAsia"/>
        </w:rPr>
      </w:pPr>
    </w:p>
    <w:p w14:paraId="33E87AD1" w14:textId="77777777" w:rsidR="00886F37" w:rsidRDefault="00886F37" w:rsidP="00046419">
      <w:pPr>
        <w:rPr>
          <w:rFonts w:asciiTheme="majorEastAsia" w:eastAsiaTheme="minorEastAsia" w:hAnsiTheme="majorEastAsia" w:cstheme="majorEastAsia"/>
        </w:rPr>
      </w:pPr>
    </w:p>
    <w:p w14:paraId="78BC63EA" w14:textId="27149BDE" w:rsidR="00886F37" w:rsidRDefault="00886F37" w:rsidP="00046419">
      <w:pPr>
        <w:rPr>
          <w:rFonts w:asciiTheme="majorEastAsia" w:eastAsiaTheme="minorEastAsia" w:hAnsiTheme="majorEastAsia" w:cstheme="majorEastAsia"/>
        </w:rPr>
      </w:pPr>
    </w:p>
    <w:p w14:paraId="6E51FD7E" w14:textId="620DEF48" w:rsidR="00886F37" w:rsidRDefault="00886F37" w:rsidP="00046419">
      <w:pPr>
        <w:rPr>
          <w:rFonts w:asciiTheme="majorEastAsia" w:eastAsiaTheme="minorEastAsia" w:hAnsiTheme="majorEastAsia" w:cstheme="majorEastAsia"/>
        </w:rPr>
      </w:pPr>
    </w:p>
    <w:p w14:paraId="5A76C3C8" w14:textId="0FDBBFA7" w:rsidR="00886F37" w:rsidRDefault="00886F37" w:rsidP="00046419">
      <w:pPr>
        <w:rPr>
          <w:rFonts w:asciiTheme="majorEastAsia" w:eastAsiaTheme="minorEastAsia" w:hAnsiTheme="majorEastAsia" w:cstheme="majorEastAsia"/>
        </w:rPr>
      </w:pPr>
    </w:p>
    <w:p w14:paraId="1941B6FC" w14:textId="235B2D36" w:rsidR="00886F37" w:rsidRDefault="00886F37" w:rsidP="00046419">
      <w:pPr>
        <w:rPr>
          <w:rFonts w:asciiTheme="majorEastAsia" w:eastAsiaTheme="minorEastAsia" w:hAnsiTheme="majorEastAsia" w:cstheme="majorEastAsia"/>
        </w:rPr>
      </w:pPr>
    </w:p>
    <w:p w14:paraId="0915A789" w14:textId="77777777" w:rsidR="00886F37" w:rsidRDefault="00886F37" w:rsidP="00046419">
      <w:pPr>
        <w:rPr>
          <w:rFonts w:asciiTheme="majorEastAsia" w:eastAsiaTheme="minorEastAsia" w:hAnsiTheme="majorEastAsia" w:cstheme="majorEastAsia"/>
        </w:rPr>
      </w:pPr>
    </w:p>
    <w:p w14:paraId="1EC8D8E9" w14:textId="77777777" w:rsidR="00886F37" w:rsidRDefault="00886F37" w:rsidP="00046419">
      <w:pPr>
        <w:rPr>
          <w:rFonts w:asciiTheme="majorEastAsia" w:eastAsiaTheme="minorEastAsia" w:hAnsiTheme="majorEastAsia" w:cstheme="majorEastAsia"/>
        </w:rPr>
      </w:pPr>
    </w:p>
    <w:p w14:paraId="1A362795" w14:textId="77777777" w:rsidR="00886F37" w:rsidRDefault="00886F37" w:rsidP="00046419">
      <w:pPr>
        <w:rPr>
          <w:rFonts w:asciiTheme="majorEastAsia" w:eastAsiaTheme="minorEastAsia" w:hAnsiTheme="majorEastAsia" w:cstheme="majorEastAsia"/>
        </w:rPr>
      </w:pPr>
    </w:p>
    <w:p w14:paraId="0D26DBFC" w14:textId="3DE662A9" w:rsidR="00886F37" w:rsidRDefault="00886F37" w:rsidP="00046419">
      <w:pPr>
        <w:rPr>
          <w:rFonts w:asciiTheme="majorEastAsia" w:eastAsiaTheme="minorEastAsia" w:hAnsiTheme="majorEastAsia" w:cstheme="majorEastAsia"/>
        </w:rPr>
      </w:pPr>
    </w:p>
    <w:p w14:paraId="4505455B" w14:textId="57EDE74D" w:rsidR="00F936F7" w:rsidRDefault="002607A0" w:rsidP="002607A0">
      <w:pPr>
        <w:ind w:left="-576"/>
        <w:rPr>
          <w:rFonts w:asciiTheme="majorEastAsia" w:eastAsiaTheme="minorEastAsia" w:hAnsiTheme="majorEastAsia" w:cstheme="majorEastAsia"/>
        </w:rPr>
      </w:pPr>
      <w:r>
        <w:rPr>
          <w:rFonts w:asciiTheme="majorEastAsia" w:eastAsiaTheme="minorEastAsia" w:hAnsiTheme="majorEastAsia" w:cstheme="majorEastAsia"/>
          <w:noProof/>
        </w:rPr>
        <w:lastRenderedPageBreak/>
        <mc:AlternateContent>
          <mc:Choice Requires="wps">
            <w:drawing>
              <wp:anchor distT="0" distB="0" distL="114300" distR="114300" simplePos="0" relativeHeight="251699200" behindDoc="0" locked="0" layoutInCell="1" allowOverlap="1" wp14:anchorId="668C0DBA" wp14:editId="5A541ABB">
                <wp:simplePos x="0" y="0"/>
                <wp:positionH relativeFrom="column">
                  <wp:posOffset>3597113</wp:posOffset>
                </wp:positionH>
                <wp:positionV relativeFrom="paragraph">
                  <wp:posOffset>6350</wp:posOffset>
                </wp:positionV>
                <wp:extent cx="2969733" cy="3195644"/>
                <wp:effectExtent l="0" t="0" r="0" b="5080"/>
                <wp:wrapNone/>
                <wp:docPr id="41" name="Text Box 41"/>
                <wp:cNvGraphicFramePr/>
                <a:graphic xmlns:a="http://schemas.openxmlformats.org/drawingml/2006/main">
                  <a:graphicData uri="http://schemas.microsoft.com/office/word/2010/wordprocessingShape">
                    <wps:wsp>
                      <wps:cNvSpPr txBox="1"/>
                      <wps:spPr>
                        <a:xfrm>
                          <a:off x="0" y="0"/>
                          <a:ext cx="2969733" cy="31956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5A1309" w14:textId="0B660EF9" w:rsidR="009A6663" w:rsidRPr="004C0BA8" w:rsidRDefault="009A6663" w:rsidP="002607A0">
                            <w:pPr>
                              <w:rPr>
                                <w:rFonts w:ascii="Arial" w:hAnsi="Arial" w:cs="Arial"/>
                              </w:rPr>
                            </w:pPr>
                            <w:r w:rsidRPr="004C0BA8">
                              <w:rPr>
                                <w:rFonts w:ascii="Arial" w:hAnsi="Arial" w:cs="Arial"/>
                                <w:b/>
                              </w:rPr>
                              <w:t>Figure 1.8. Accuracy of classification as level of noise changes.</w:t>
                            </w:r>
                            <w:r w:rsidRPr="004C0BA8">
                              <w:rPr>
                                <w:rFonts w:ascii="Arial" w:hAnsi="Arial" w:cs="Arial"/>
                              </w:rPr>
                              <w:t xml:space="preserve"> (A) Noisy signals generated with constant noise model All signals have length 600 days, 10 days between measurements. (B1) Noisy signals generated with percent noise centered around 0. All signals have length 600 days, 10 days between measurements. (B2). Noisy signals generated with percent noise centered around 0. All signals have length shortened to 100 days and 20 days between measurements.  (C1) Noisy signals generated with percent noise. All signals have length 600 days, 10 days between measurements. (C2) Noisy signals generated with percent noise. All signals have length shortened to 100 days and 20 days between measurements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68C0DBA" id="Text Box 41" o:spid="_x0000_s1043" type="#_x0000_t202" style="position:absolute;left:0;text-align:left;margin-left:283.25pt;margin-top:.5pt;width:233.85pt;height:251.65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" filled="f" stroked="f">
                <v:textbox>
                  <w:txbxContent>
                    <w:p w14:paraId="525A1309" w14:textId="0B660EF9" w:rsidR="00357ECB" w:rsidRPr="004C0BA8" w:rsidRDefault="00357ECB" w:rsidP="002607A0">
                      <w:pPr>
                        <w:rPr>
                          <w:rFonts w:ascii="Arial" w:hAnsi="Arial" w:cs="Arial"/>
                        </w:rPr>
                      </w:pPr>
                      <w:r w:rsidRPr="004C0BA8">
                        <w:rPr>
                          <w:rFonts w:ascii="Arial" w:hAnsi="Arial" w:cs="Arial"/>
                          <w:b/>
                        </w:rPr>
                        <w:t>Figure 1.8. Accuracy of classification as level of noise changes.</w:t>
                      </w:r>
                      <w:r w:rsidRPr="004C0BA8">
                        <w:rPr>
                          <w:rFonts w:ascii="Arial" w:hAnsi="Arial" w:cs="Arial"/>
                        </w:rPr>
                        <w:t xml:space="preserve"> (A) Noisy signals generated with constant noise model All signals have length 600 days, 10 days between measurements. (B1) Noisy signals generated with percent noise centered around 0. All signals have length 600 days, 10 days between measurements. (B2). Noisy signals generated with percent noise centered around 0. All signals have length shortened to 100 days and 20 days between measurements.  (C1) Noisy signals generated with percent noise. All signals have length 600 days, 10 days between measurements. (C2) Noisy signals generated with percent noise. All signals have length shortened to 100 days and 20 days between measurements</w:t>
                      </w:r>
                    </w:p>
                  </w:txbxContent>
                </v:textbox>
              </v:shape>
            </w:pict>
          </mc:Fallback>
        </mc:AlternateContent>
      </w:r>
      <w:r w:rsidR="0047086F">
        <w:rPr>
          <w:rFonts w:asciiTheme="majorEastAsia" w:eastAsiaTheme="minorEastAsia" w:hAnsiTheme="majorEastAsia" w:cstheme="majorEastAsia"/>
          <w:noProof/>
        </w:rPr>
        <w:drawing>
          <wp:anchor distT="0" distB="0" distL="114300" distR="114300" simplePos="0" relativeHeight="251687936" behindDoc="0" locked="0" layoutInCell="1" allowOverlap="1" wp14:anchorId="668CB871" wp14:editId="2A29DF2E">
            <wp:simplePos x="0" y="0"/>
            <wp:positionH relativeFrom="column">
              <wp:posOffset>-746760</wp:posOffset>
            </wp:positionH>
            <wp:positionV relativeFrom="paragraph">
              <wp:posOffset>214076</wp:posOffset>
            </wp:positionV>
            <wp:extent cx="4201160" cy="2193290"/>
            <wp:effectExtent l="0" t="0" r="0" b="0"/>
            <wp:wrapNone/>
            <wp:docPr id="33" name="Picture 33" descr="../../Desktop/acc_v_param/noise/constant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cc_v_param/noise/constant_nois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01160" cy="21932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(A)</w:t>
      </w:r>
    </w:p>
    <w:p w14:paraId="76428C53" w14:textId="73CB439E" w:rsidR="00F936F7" w:rsidRDefault="00F936F7" w:rsidP="00046419">
      <w:pPr>
        <w:rPr>
          <w:rFonts w:asciiTheme="majorEastAsia" w:eastAsiaTheme="minorEastAsia" w:hAnsiTheme="majorEastAsia" w:cstheme="majorEastAsia"/>
        </w:rPr>
      </w:pPr>
    </w:p>
    <w:p w14:paraId="720E3067" w14:textId="7D13E95F" w:rsidR="00F936F7" w:rsidRDefault="00F936F7" w:rsidP="00046419">
      <w:pPr>
        <w:rPr>
          <w:rFonts w:asciiTheme="majorEastAsia" w:eastAsiaTheme="minorEastAsia" w:hAnsiTheme="majorEastAsia" w:cstheme="majorEastAsia"/>
        </w:rPr>
      </w:pPr>
    </w:p>
    <w:p w14:paraId="2563E11F" w14:textId="77777777" w:rsidR="00F936F7" w:rsidRDefault="00F936F7" w:rsidP="00046419">
      <w:pPr>
        <w:rPr>
          <w:rFonts w:asciiTheme="majorEastAsia" w:eastAsiaTheme="minorEastAsia" w:hAnsiTheme="majorEastAsia" w:cstheme="majorEastAsia"/>
        </w:rPr>
      </w:pPr>
    </w:p>
    <w:p w14:paraId="03C025ED" w14:textId="3E39555A" w:rsidR="00F936F7" w:rsidRDefault="00F936F7" w:rsidP="00046419">
      <w:pPr>
        <w:rPr>
          <w:rFonts w:asciiTheme="majorEastAsia" w:eastAsiaTheme="minorEastAsia" w:hAnsiTheme="majorEastAsia" w:cstheme="majorEastAsia"/>
        </w:rPr>
      </w:pPr>
    </w:p>
    <w:p w14:paraId="7D7BA965" w14:textId="4379400E" w:rsidR="00F936F7" w:rsidRDefault="00F936F7" w:rsidP="00046419">
      <w:pPr>
        <w:rPr>
          <w:rFonts w:asciiTheme="majorEastAsia" w:eastAsiaTheme="minorEastAsia" w:hAnsiTheme="majorEastAsia" w:cstheme="majorEastAsia"/>
        </w:rPr>
      </w:pPr>
    </w:p>
    <w:p w14:paraId="0C1E7FA8" w14:textId="77777777" w:rsidR="00F936F7" w:rsidRDefault="00F936F7" w:rsidP="00046419">
      <w:pPr>
        <w:rPr>
          <w:rFonts w:asciiTheme="majorEastAsia" w:eastAsiaTheme="minorEastAsia" w:hAnsiTheme="majorEastAsia" w:cstheme="majorEastAsia"/>
        </w:rPr>
      </w:pPr>
    </w:p>
    <w:p w14:paraId="0913FC2B" w14:textId="77777777" w:rsidR="00F936F7" w:rsidRDefault="00F936F7" w:rsidP="00046419">
      <w:pPr>
        <w:rPr>
          <w:rFonts w:asciiTheme="majorEastAsia" w:eastAsiaTheme="minorEastAsia" w:hAnsiTheme="majorEastAsia" w:cstheme="majorEastAsia"/>
        </w:rPr>
      </w:pPr>
    </w:p>
    <w:p w14:paraId="5EBDB092" w14:textId="77777777" w:rsidR="00F936F7" w:rsidRDefault="00F936F7" w:rsidP="00046419">
      <w:pPr>
        <w:rPr>
          <w:rFonts w:asciiTheme="majorEastAsia" w:eastAsiaTheme="minorEastAsia" w:hAnsiTheme="majorEastAsia" w:cstheme="majorEastAsia"/>
        </w:rPr>
      </w:pPr>
    </w:p>
    <w:p w14:paraId="2E2BBEA9" w14:textId="68E0F697" w:rsidR="00F936F7" w:rsidRDefault="00F936F7" w:rsidP="00046419">
      <w:pPr>
        <w:rPr>
          <w:rFonts w:asciiTheme="majorEastAsia" w:eastAsiaTheme="minorEastAsia" w:hAnsiTheme="majorEastAsia" w:cstheme="majorEastAsia"/>
        </w:rPr>
      </w:pPr>
    </w:p>
    <w:p w14:paraId="5F3E2944" w14:textId="30690D63" w:rsidR="00F936F7" w:rsidRDefault="00F936F7" w:rsidP="00046419">
      <w:pPr>
        <w:rPr>
          <w:rFonts w:asciiTheme="majorEastAsia" w:eastAsiaTheme="minorEastAsia" w:hAnsiTheme="majorEastAsia" w:cstheme="majorEastAsia"/>
        </w:rPr>
      </w:pPr>
    </w:p>
    <w:p w14:paraId="6EC207AB" w14:textId="6F1606D4" w:rsidR="00F936F7" w:rsidRDefault="00F936F7" w:rsidP="00046419">
      <w:pPr>
        <w:rPr>
          <w:rFonts w:asciiTheme="majorEastAsia" w:eastAsiaTheme="minorEastAsia" w:hAnsiTheme="majorEastAsia" w:cstheme="majorEastAsia"/>
        </w:rPr>
      </w:pPr>
    </w:p>
    <w:p w14:paraId="1AE041A2" w14:textId="71530725" w:rsidR="0047086F" w:rsidRDefault="0047086F" w:rsidP="00046419">
      <w:pPr>
        <w:rPr>
          <w:rFonts w:asciiTheme="majorEastAsia" w:eastAsiaTheme="minorEastAsia" w:hAnsiTheme="majorEastAsia" w:cstheme="majorEastAsia"/>
        </w:rPr>
      </w:pPr>
    </w:p>
    <w:p w14:paraId="24AD0F87" w14:textId="286E8971" w:rsidR="00F936F7" w:rsidRDefault="00F936F7" w:rsidP="00046419">
      <w:pPr>
        <w:rPr>
          <w:rFonts w:asciiTheme="majorEastAsia" w:eastAsiaTheme="minorEastAsia" w:hAnsiTheme="majorEastAsia" w:cstheme="majorEastAsia"/>
        </w:rPr>
      </w:pPr>
    </w:p>
    <w:p w14:paraId="2FA118C3" w14:textId="77777777" w:rsidR="00916462" w:rsidRDefault="00916462" w:rsidP="002607A0">
      <w:pPr>
        <w:ind w:left="-576"/>
        <w:rPr>
          <w:rFonts w:asciiTheme="majorEastAsia" w:eastAsiaTheme="minorEastAsia" w:hAnsiTheme="majorEastAsia" w:cstheme="majorEastAsia"/>
        </w:rPr>
      </w:pPr>
    </w:p>
    <w:p w14:paraId="1E3970CE" w14:textId="6352BABB" w:rsidR="00F936F7" w:rsidRDefault="00916462" w:rsidP="002607A0">
      <w:pPr>
        <w:ind w:left="-576"/>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88960" behindDoc="0" locked="0" layoutInCell="1" allowOverlap="1" wp14:anchorId="2596E10F" wp14:editId="4C9B1131">
            <wp:simplePos x="0" y="0"/>
            <wp:positionH relativeFrom="column">
              <wp:posOffset>-864667</wp:posOffset>
            </wp:positionH>
            <wp:positionV relativeFrom="paragraph">
              <wp:posOffset>231843</wp:posOffset>
            </wp:positionV>
            <wp:extent cx="4517390" cy="2158365"/>
            <wp:effectExtent l="0" t="0" r="3810" b="635"/>
            <wp:wrapNone/>
            <wp:docPr id="34" name="Picture 34" descr="../../Desktop/acc_v_param/noise/percent_noise_0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cc_v_param/noise/percent_noise_0mea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17390" cy="215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2607A0">
        <w:rPr>
          <w:rFonts w:asciiTheme="majorEastAsia" w:eastAsiaTheme="minorEastAsia" w:hAnsiTheme="majorEastAsia" w:cstheme="majorEastAsia"/>
        </w:rPr>
        <w:t>(B1)</w:t>
      </w:r>
    </w:p>
    <w:p w14:paraId="1CA9629C" w14:textId="230A75B7" w:rsidR="00F936F7" w:rsidRDefault="00F936F7" w:rsidP="00046419">
      <w:pPr>
        <w:rPr>
          <w:rFonts w:asciiTheme="majorEastAsia" w:eastAsiaTheme="minorEastAsia" w:hAnsiTheme="majorEastAsia" w:cstheme="majorEastAsia"/>
        </w:rPr>
      </w:pPr>
    </w:p>
    <w:p w14:paraId="2938B0FF" w14:textId="1AE5B051" w:rsidR="00F936F7" w:rsidRDefault="00F936F7" w:rsidP="00046419">
      <w:pPr>
        <w:rPr>
          <w:rFonts w:asciiTheme="majorEastAsia" w:eastAsiaTheme="minorEastAsia" w:hAnsiTheme="majorEastAsia" w:cstheme="majorEastAsia"/>
        </w:rPr>
      </w:pPr>
    </w:p>
    <w:p w14:paraId="7FFD40D3" w14:textId="04FB721C" w:rsidR="001F5C27" w:rsidRDefault="001F5C27" w:rsidP="00046419">
      <w:pPr>
        <w:rPr>
          <w:rFonts w:asciiTheme="majorEastAsia" w:eastAsiaTheme="minorEastAsia" w:hAnsiTheme="majorEastAsia" w:cstheme="majorEastAsia"/>
        </w:rPr>
      </w:pPr>
    </w:p>
    <w:p w14:paraId="31ACE467" w14:textId="1E610AFD" w:rsidR="001F5C27" w:rsidRDefault="002607A0" w:rsidP="002607A0">
      <w:pPr>
        <w:tabs>
          <w:tab w:val="left" w:pos="5745"/>
        </w:tabs>
        <w:rPr>
          <w:rFonts w:asciiTheme="majorEastAsia" w:eastAsiaTheme="minorEastAsia" w:hAnsiTheme="majorEastAsia" w:cstheme="majorEastAsia"/>
        </w:rPr>
      </w:pPr>
      <w:r>
        <w:rPr>
          <w:rFonts w:asciiTheme="majorEastAsia" w:eastAsiaTheme="minorEastAsia" w:hAnsiTheme="majorEastAsia" w:cstheme="majorEastAsia"/>
        </w:rPr>
        <w:tab/>
        <w:t>(B2)</w:t>
      </w:r>
    </w:p>
    <w:p w14:paraId="50C2FFBC" w14:textId="0BEF417D" w:rsidR="001F5C27" w:rsidRDefault="00916462" w:rsidP="00046419">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91008" behindDoc="0" locked="0" layoutInCell="1" allowOverlap="1" wp14:anchorId="7C41B555" wp14:editId="7F145E82">
            <wp:simplePos x="0" y="0"/>
            <wp:positionH relativeFrom="column">
              <wp:posOffset>2906125</wp:posOffset>
            </wp:positionH>
            <wp:positionV relativeFrom="paragraph">
              <wp:posOffset>41545</wp:posOffset>
            </wp:positionV>
            <wp:extent cx="3836035" cy="2052955"/>
            <wp:effectExtent l="0" t="0" r="0" b="4445"/>
            <wp:wrapNone/>
            <wp:docPr id="36" name="Picture 36" descr="../../Desktop/acc_v_param/noise/percent_noise_0mean_100days_20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cc_v_param/noise/percent_noise_0mean_100days_20s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6035" cy="205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D9B19A" w14:textId="748FAE22" w:rsidR="001F5C27" w:rsidRDefault="001F5C27" w:rsidP="00046419">
      <w:pPr>
        <w:rPr>
          <w:rFonts w:asciiTheme="majorEastAsia" w:eastAsiaTheme="minorEastAsia" w:hAnsiTheme="majorEastAsia" w:cstheme="majorEastAsia"/>
        </w:rPr>
      </w:pPr>
    </w:p>
    <w:p w14:paraId="317F46C6" w14:textId="5B1B0C4C" w:rsidR="001F5C27" w:rsidRDefault="001F5C27" w:rsidP="00046419">
      <w:pPr>
        <w:rPr>
          <w:rFonts w:asciiTheme="majorEastAsia" w:eastAsiaTheme="minorEastAsia" w:hAnsiTheme="majorEastAsia" w:cstheme="majorEastAsia"/>
        </w:rPr>
      </w:pPr>
    </w:p>
    <w:p w14:paraId="7ACAEDFF" w14:textId="6F80BD23" w:rsidR="001F5C27" w:rsidRDefault="001F5C27" w:rsidP="00046419">
      <w:pPr>
        <w:rPr>
          <w:rFonts w:asciiTheme="majorEastAsia" w:eastAsiaTheme="minorEastAsia" w:hAnsiTheme="majorEastAsia" w:cstheme="majorEastAsia"/>
        </w:rPr>
      </w:pPr>
    </w:p>
    <w:p w14:paraId="56194832" w14:textId="3BDA59E1" w:rsidR="001F5C27" w:rsidRDefault="001F5C27" w:rsidP="00046419">
      <w:pPr>
        <w:rPr>
          <w:rFonts w:asciiTheme="majorEastAsia" w:eastAsiaTheme="minorEastAsia" w:hAnsiTheme="majorEastAsia" w:cstheme="majorEastAsia"/>
        </w:rPr>
      </w:pPr>
    </w:p>
    <w:p w14:paraId="22F38A0C" w14:textId="61A645FB" w:rsidR="001F5C27" w:rsidRDefault="001F5C27" w:rsidP="00046419">
      <w:pPr>
        <w:rPr>
          <w:rFonts w:asciiTheme="majorEastAsia" w:eastAsiaTheme="minorEastAsia" w:hAnsiTheme="majorEastAsia" w:cstheme="majorEastAsia"/>
        </w:rPr>
      </w:pPr>
    </w:p>
    <w:p w14:paraId="7403A6B4" w14:textId="7100CD99" w:rsidR="001F5C27" w:rsidRDefault="001F5C27" w:rsidP="00046419">
      <w:pPr>
        <w:rPr>
          <w:rFonts w:asciiTheme="majorEastAsia" w:eastAsiaTheme="minorEastAsia" w:hAnsiTheme="majorEastAsia" w:cstheme="majorEastAsia"/>
        </w:rPr>
      </w:pPr>
    </w:p>
    <w:p w14:paraId="4B1F3802" w14:textId="3E6B6C4F" w:rsidR="001F5C27" w:rsidRDefault="001F5C27" w:rsidP="00046419">
      <w:pPr>
        <w:rPr>
          <w:rFonts w:asciiTheme="majorEastAsia" w:eastAsiaTheme="minorEastAsia" w:hAnsiTheme="majorEastAsia" w:cstheme="majorEastAsia"/>
        </w:rPr>
      </w:pPr>
    </w:p>
    <w:p w14:paraId="07B47EDE" w14:textId="3F4978D3" w:rsidR="001F5C27" w:rsidRDefault="001F5C27" w:rsidP="00046419">
      <w:pPr>
        <w:rPr>
          <w:rFonts w:asciiTheme="majorEastAsia" w:eastAsiaTheme="minorEastAsia" w:hAnsiTheme="majorEastAsia" w:cstheme="majorEastAsia"/>
        </w:rPr>
      </w:pPr>
    </w:p>
    <w:p w14:paraId="3273D1D5" w14:textId="0CE819E1" w:rsidR="001F5C27" w:rsidRDefault="001F5C27" w:rsidP="00046419">
      <w:pPr>
        <w:rPr>
          <w:rFonts w:asciiTheme="majorEastAsia" w:eastAsiaTheme="minorEastAsia" w:hAnsiTheme="majorEastAsia" w:cstheme="majorEastAsia"/>
        </w:rPr>
      </w:pPr>
    </w:p>
    <w:p w14:paraId="56BF578D" w14:textId="6D495B4F" w:rsidR="001F5C27" w:rsidRDefault="001F5C27" w:rsidP="00046419">
      <w:pPr>
        <w:rPr>
          <w:rFonts w:asciiTheme="majorEastAsia" w:eastAsiaTheme="minorEastAsia" w:hAnsiTheme="majorEastAsia" w:cstheme="majorEastAsia"/>
        </w:rPr>
      </w:pPr>
    </w:p>
    <w:p w14:paraId="058EA8DF" w14:textId="3240C6F5" w:rsidR="001F5C27" w:rsidRDefault="002607A0" w:rsidP="002607A0">
      <w:pPr>
        <w:ind w:left="-576"/>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89984" behindDoc="0" locked="0" layoutInCell="1" allowOverlap="1" wp14:anchorId="177E5F33" wp14:editId="131D0206">
            <wp:simplePos x="0" y="0"/>
            <wp:positionH relativeFrom="column">
              <wp:posOffset>-974090</wp:posOffset>
            </wp:positionH>
            <wp:positionV relativeFrom="paragraph">
              <wp:posOffset>261661</wp:posOffset>
            </wp:positionV>
            <wp:extent cx="4533265" cy="2362200"/>
            <wp:effectExtent l="0" t="0" r="0" b="0"/>
            <wp:wrapNone/>
            <wp:docPr id="35" name="Picture 35" descr="../../Desktop/acc_v_param/noise/percent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cc_v_param/noise/percent_nois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33265" cy="2362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(C1)</w:t>
      </w:r>
    </w:p>
    <w:p w14:paraId="4CF13506" w14:textId="600EA0BD" w:rsidR="001F5C27" w:rsidRDefault="001F5C27" w:rsidP="00046419">
      <w:pPr>
        <w:rPr>
          <w:rFonts w:asciiTheme="majorEastAsia" w:eastAsiaTheme="minorEastAsia" w:hAnsiTheme="majorEastAsia" w:cstheme="majorEastAsia"/>
        </w:rPr>
      </w:pPr>
    </w:p>
    <w:p w14:paraId="5C8C01FE" w14:textId="4B1B18B1" w:rsidR="001F5C27" w:rsidRDefault="001F5C27" w:rsidP="00046419">
      <w:pPr>
        <w:rPr>
          <w:rFonts w:asciiTheme="majorEastAsia" w:eastAsiaTheme="minorEastAsia" w:hAnsiTheme="majorEastAsia" w:cstheme="majorEastAsia"/>
        </w:rPr>
      </w:pPr>
    </w:p>
    <w:p w14:paraId="02354CD0" w14:textId="1610B767" w:rsidR="001F5C27" w:rsidRDefault="001F5C27" w:rsidP="00046419">
      <w:pPr>
        <w:rPr>
          <w:rFonts w:asciiTheme="majorEastAsia" w:eastAsiaTheme="minorEastAsia" w:hAnsiTheme="majorEastAsia" w:cstheme="majorEastAsia"/>
        </w:rPr>
      </w:pPr>
    </w:p>
    <w:p w14:paraId="51D06B61" w14:textId="5DD96808" w:rsidR="001F5C27" w:rsidRDefault="002607A0" w:rsidP="002607A0">
      <w:pPr>
        <w:tabs>
          <w:tab w:val="left" w:pos="5653"/>
        </w:tabs>
        <w:rPr>
          <w:rFonts w:asciiTheme="majorEastAsia" w:eastAsiaTheme="minorEastAsia" w:hAnsiTheme="majorEastAsia" w:cstheme="majorEastAsia"/>
        </w:rPr>
      </w:pPr>
      <w:r>
        <w:rPr>
          <w:rFonts w:asciiTheme="majorEastAsia" w:eastAsiaTheme="minorEastAsia" w:hAnsiTheme="majorEastAsia" w:cstheme="majorEastAsia"/>
        </w:rPr>
        <w:tab/>
        <w:t>(C2)</w:t>
      </w:r>
    </w:p>
    <w:p w14:paraId="43B43B56" w14:textId="54A51B18" w:rsidR="001F5C27" w:rsidRDefault="002607A0" w:rsidP="00046419">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92032" behindDoc="0" locked="0" layoutInCell="1" allowOverlap="1" wp14:anchorId="6A73490D" wp14:editId="63563D10">
            <wp:simplePos x="0" y="0"/>
            <wp:positionH relativeFrom="column">
              <wp:posOffset>2908300</wp:posOffset>
            </wp:positionH>
            <wp:positionV relativeFrom="paragraph">
              <wp:posOffset>39370</wp:posOffset>
            </wp:positionV>
            <wp:extent cx="3921760" cy="2047875"/>
            <wp:effectExtent l="0" t="0" r="0" b="9525"/>
            <wp:wrapNone/>
            <wp:docPr id="37" name="Picture 37" descr="../../Desktop/acc_v_param/noise/percent_noise_100days_20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cc_v_param/noise/percent_noise_100days_20s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21760" cy="2047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552D94" w14:textId="510F4417" w:rsidR="001F5C27" w:rsidRDefault="001F5C27" w:rsidP="00046419">
      <w:pPr>
        <w:rPr>
          <w:rFonts w:asciiTheme="majorEastAsia" w:eastAsiaTheme="minorEastAsia" w:hAnsiTheme="majorEastAsia" w:cstheme="majorEastAsia"/>
        </w:rPr>
      </w:pPr>
    </w:p>
    <w:p w14:paraId="02C270B8" w14:textId="735DBFBE" w:rsidR="001F5C27" w:rsidRDefault="001F5C27" w:rsidP="00046419">
      <w:pPr>
        <w:rPr>
          <w:rFonts w:asciiTheme="majorEastAsia" w:eastAsiaTheme="minorEastAsia" w:hAnsiTheme="majorEastAsia" w:cstheme="majorEastAsia"/>
        </w:rPr>
      </w:pPr>
    </w:p>
    <w:p w14:paraId="786AF052" w14:textId="43B168DF" w:rsidR="001F5C27" w:rsidRDefault="001F5C27" w:rsidP="00046419">
      <w:pPr>
        <w:rPr>
          <w:rFonts w:asciiTheme="majorEastAsia" w:eastAsiaTheme="minorEastAsia" w:hAnsiTheme="majorEastAsia" w:cstheme="majorEastAsia"/>
        </w:rPr>
      </w:pPr>
    </w:p>
    <w:p w14:paraId="399283CF" w14:textId="3E182A4A" w:rsidR="001F5C27" w:rsidRDefault="001F5C27" w:rsidP="00046419">
      <w:pPr>
        <w:rPr>
          <w:rFonts w:asciiTheme="majorEastAsia" w:eastAsiaTheme="minorEastAsia" w:hAnsiTheme="majorEastAsia" w:cstheme="majorEastAsia"/>
        </w:rPr>
      </w:pPr>
    </w:p>
    <w:p w14:paraId="44D77D15" w14:textId="77777777" w:rsidR="001F5C27" w:rsidRDefault="001F5C27" w:rsidP="00046419">
      <w:pPr>
        <w:rPr>
          <w:rFonts w:asciiTheme="majorEastAsia" w:eastAsiaTheme="minorEastAsia" w:hAnsiTheme="majorEastAsia" w:cstheme="majorEastAsia"/>
        </w:rPr>
      </w:pPr>
    </w:p>
    <w:p w14:paraId="19E66327" w14:textId="77777777" w:rsidR="001F5C27" w:rsidRDefault="001F5C27" w:rsidP="00046419">
      <w:pPr>
        <w:rPr>
          <w:rFonts w:asciiTheme="majorEastAsia" w:eastAsiaTheme="minorEastAsia" w:hAnsiTheme="majorEastAsia" w:cstheme="majorEastAsia"/>
        </w:rPr>
      </w:pPr>
    </w:p>
    <w:p w14:paraId="36767E73" w14:textId="77777777" w:rsidR="001F5C27" w:rsidRDefault="001F5C27" w:rsidP="00046419">
      <w:pPr>
        <w:rPr>
          <w:rFonts w:asciiTheme="majorEastAsia" w:eastAsiaTheme="minorEastAsia" w:hAnsiTheme="majorEastAsia" w:cstheme="majorEastAsia"/>
        </w:rPr>
      </w:pPr>
    </w:p>
    <w:p w14:paraId="7ADDCCDA" w14:textId="77777777" w:rsidR="001F5C27" w:rsidRDefault="001F5C27" w:rsidP="00046419">
      <w:pPr>
        <w:rPr>
          <w:rFonts w:asciiTheme="majorEastAsia" w:eastAsiaTheme="minorEastAsia" w:hAnsiTheme="majorEastAsia" w:cstheme="majorEastAsia"/>
        </w:rPr>
      </w:pPr>
    </w:p>
    <w:p w14:paraId="2A08C78D" w14:textId="77777777" w:rsidR="001F5C27" w:rsidRDefault="001F5C27" w:rsidP="00046419">
      <w:pPr>
        <w:rPr>
          <w:rFonts w:asciiTheme="majorEastAsia" w:eastAsiaTheme="minorEastAsia" w:hAnsiTheme="majorEastAsia" w:cstheme="majorEastAsia"/>
        </w:rPr>
      </w:pPr>
    </w:p>
    <w:p w14:paraId="2DDC258B" w14:textId="2C5D11DB" w:rsidR="001F5C27" w:rsidRDefault="00D12027" w:rsidP="00D12027">
      <w:pPr>
        <w:ind w:left="-432"/>
        <w:rPr>
          <w:rFonts w:asciiTheme="majorEastAsia" w:eastAsiaTheme="minorEastAsia" w:hAnsiTheme="majorEastAsia" w:cstheme="majorEastAsia"/>
        </w:rPr>
      </w:pPr>
      <w:r>
        <w:rPr>
          <w:rFonts w:asciiTheme="majorEastAsia" w:eastAsiaTheme="minorEastAsia" w:hAnsiTheme="majorEastAsia" w:cstheme="majorEastAsia"/>
          <w:noProof/>
        </w:rPr>
        <w:lastRenderedPageBreak/>
        <mc:AlternateContent>
          <mc:Choice Requires="wps">
            <w:drawing>
              <wp:anchor distT="0" distB="0" distL="114300" distR="114300" simplePos="0" relativeHeight="251701248" behindDoc="0" locked="0" layoutInCell="1" allowOverlap="1" wp14:anchorId="23825882" wp14:editId="1EC423C7">
                <wp:simplePos x="0" y="0"/>
                <wp:positionH relativeFrom="column">
                  <wp:posOffset>3595208</wp:posOffset>
                </wp:positionH>
                <wp:positionV relativeFrom="paragraph">
                  <wp:posOffset>6350</wp:posOffset>
                </wp:positionV>
                <wp:extent cx="2969733" cy="3195644"/>
                <wp:effectExtent l="0" t="0" r="0" b="5080"/>
                <wp:wrapNone/>
                <wp:docPr id="42" name="Text Box 42"/>
                <wp:cNvGraphicFramePr/>
                <a:graphic xmlns:a="http://schemas.openxmlformats.org/drawingml/2006/main">
                  <a:graphicData uri="http://schemas.microsoft.com/office/word/2010/wordprocessingShape">
                    <wps:wsp>
                      <wps:cNvSpPr txBox="1"/>
                      <wps:spPr>
                        <a:xfrm>
                          <a:off x="0" y="0"/>
                          <a:ext cx="2969733" cy="319564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F75000" w14:textId="25676175" w:rsidR="009A6663" w:rsidRPr="004C0BA8" w:rsidRDefault="009A6663" w:rsidP="00D12027">
                            <w:pPr>
                              <w:rPr>
                                <w:rFonts w:ascii="Arial" w:hAnsi="Arial" w:cs="Arial"/>
                              </w:rPr>
                            </w:pPr>
                            <w:r w:rsidRPr="004C0BA8">
                              <w:rPr>
                                <w:rFonts w:ascii="Arial" w:hAnsi="Arial" w:cs="Arial"/>
                                <w:b/>
                              </w:rPr>
                              <w:t>Figure 1.9. Accuracy of classification as length of observation changes.</w:t>
                            </w:r>
                            <w:r w:rsidRPr="004C0BA8">
                              <w:rPr>
                                <w:rFonts w:ascii="Arial" w:hAnsi="Arial" w:cs="Arial"/>
                              </w:rPr>
                              <w:t xml:space="preserve"> All signals sampled with 10 days between measurements. (A) Noisy signals generated with constant noise model, noise = 15. (B1) Noisy signals generated with 15% noise centered around 0. (B2) Noisy signals generated with 15% percent noise centered around 0. Observation length between 0 and 200 (x-axis shift) (C1) Noisy signals generated with 15% noise. (C2) Noisy signals generated with 15% noise. Observation length between 0 and 200 (x-axis shift).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23825882" id="Text Box 42" o:spid="_x0000_s1044" type="#_x0000_t202" style="position:absolute;left:0;text-align:left;margin-left:283.1pt;margin-top:.5pt;width:233.85pt;height:251.6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B8pXwCAABkBQAADgAAAGRycy9lMm9Eb2MueG1srFTdT9swEH+ftP/B8vtIWwqj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" filled="f" stroked="f">
                <v:textbox>
                  <w:txbxContent>
                    <w:p w14:paraId="16F75000" w14:textId="25676175" w:rsidR="00357ECB" w:rsidRPr="004C0BA8" w:rsidRDefault="00357ECB" w:rsidP="00D12027">
                      <w:pPr>
                        <w:rPr>
                          <w:rFonts w:ascii="Arial" w:hAnsi="Arial" w:cs="Arial"/>
                        </w:rPr>
                      </w:pPr>
                      <w:r w:rsidRPr="004C0BA8">
                        <w:rPr>
                          <w:rFonts w:ascii="Arial" w:hAnsi="Arial" w:cs="Arial"/>
                          <w:b/>
                        </w:rPr>
                        <w:t>Figure 1.9. Accuracy of classification as length of observation changes.</w:t>
                      </w:r>
                      <w:r w:rsidRPr="004C0BA8">
                        <w:rPr>
                          <w:rFonts w:ascii="Arial" w:hAnsi="Arial" w:cs="Arial"/>
                        </w:rPr>
                        <w:t xml:space="preserve"> All signals sampled with 10 days between measurements. (A) Noisy signals generated with constant noise model, noise = 15. (B1) Noisy signals generated with 15% noise centered around 0. (B2) Noisy signals generated with 15% percent noise centered around 0. Observation length between 0 and 200 (x-axis shift) (C1) Noisy signals generated with 15% noise. (C2) Noisy signals generated with 15% noise. Observation length between 0 and 200 (x-axis shift).</w:t>
                      </w:r>
                    </w:p>
                  </w:txbxContent>
                </v:textbox>
              </v:shape>
            </w:pict>
          </mc:Fallback>
        </mc:AlternateContent>
      </w:r>
      <w:r>
        <w:rPr>
          <w:rFonts w:asciiTheme="majorEastAsia" w:eastAsiaTheme="minorEastAsia" w:hAnsiTheme="majorEastAsia" w:cstheme="majorEastAsia"/>
          <w:noProof/>
        </w:rPr>
        <w:drawing>
          <wp:anchor distT="0" distB="0" distL="114300" distR="114300" simplePos="0" relativeHeight="251676672" behindDoc="0" locked="0" layoutInCell="1" allowOverlap="1" wp14:anchorId="0F3A9B20" wp14:editId="38F80CAD">
            <wp:simplePos x="0" y="0"/>
            <wp:positionH relativeFrom="column">
              <wp:posOffset>-861695</wp:posOffset>
            </wp:positionH>
            <wp:positionV relativeFrom="page">
              <wp:posOffset>1106886</wp:posOffset>
            </wp:positionV>
            <wp:extent cx="4470400" cy="2436495"/>
            <wp:effectExtent l="0" t="0" r="0" b="1905"/>
            <wp:wrapNone/>
            <wp:docPr id="21" name="Picture 21" descr="../../Desktop/acc_v_param/length/constant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acc_v_param/length/constant_nois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0400" cy="24364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(A)</w:t>
      </w:r>
    </w:p>
    <w:p w14:paraId="71991D9C" w14:textId="77777777" w:rsidR="001F5C27" w:rsidRDefault="001F5C27" w:rsidP="00046419">
      <w:pPr>
        <w:rPr>
          <w:rFonts w:asciiTheme="majorEastAsia" w:eastAsiaTheme="minorEastAsia" w:hAnsiTheme="majorEastAsia" w:cstheme="majorEastAsia"/>
        </w:rPr>
      </w:pPr>
    </w:p>
    <w:p w14:paraId="1A11DAE4" w14:textId="77777777" w:rsidR="001F5C27" w:rsidRDefault="001F5C27" w:rsidP="00046419">
      <w:pPr>
        <w:rPr>
          <w:rFonts w:asciiTheme="majorEastAsia" w:eastAsiaTheme="minorEastAsia" w:hAnsiTheme="majorEastAsia" w:cstheme="majorEastAsia"/>
        </w:rPr>
      </w:pPr>
    </w:p>
    <w:p w14:paraId="3A0721FD" w14:textId="581B5A1E" w:rsidR="001F5C27" w:rsidRDefault="001F5C27" w:rsidP="00046419">
      <w:pPr>
        <w:rPr>
          <w:rFonts w:asciiTheme="majorEastAsia" w:eastAsiaTheme="minorEastAsia" w:hAnsiTheme="majorEastAsia" w:cstheme="majorEastAsia"/>
        </w:rPr>
      </w:pPr>
    </w:p>
    <w:p w14:paraId="3EAFB37D" w14:textId="77777777" w:rsidR="001F5C27" w:rsidRDefault="001F5C27" w:rsidP="00046419">
      <w:pPr>
        <w:rPr>
          <w:rFonts w:asciiTheme="majorEastAsia" w:eastAsiaTheme="minorEastAsia" w:hAnsiTheme="majorEastAsia" w:cstheme="majorEastAsia"/>
        </w:rPr>
      </w:pPr>
    </w:p>
    <w:p w14:paraId="75858E4F" w14:textId="0774B940" w:rsidR="001F5C27" w:rsidRDefault="001F5C27" w:rsidP="00046419">
      <w:pPr>
        <w:rPr>
          <w:rFonts w:asciiTheme="majorEastAsia" w:eastAsiaTheme="minorEastAsia" w:hAnsiTheme="majorEastAsia" w:cstheme="majorEastAsia"/>
        </w:rPr>
      </w:pPr>
    </w:p>
    <w:p w14:paraId="5D6BA156" w14:textId="4A88BFCF" w:rsidR="001F5C27" w:rsidRDefault="001F5C27" w:rsidP="00046419">
      <w:pPr>
        <w:rPr>
          <w:rFonts w:asciiTheme="majorEastAsia" w:eastAsiaTheme="minorEastAsia" w:hAnsiTheme="majorEastAsia" w:cstheme="majorEastAsia"/>
        </w:rPr>
      </w:pPr>
    </w:p>
    <w:p w14:paraId="16B50E8F" w14:textId="77777777" w:rsidR="00F936F7" w:rsidRDefault="00F936F7" w:rsidP="00046419">
      <w:pPr>
        <w:rPr>
          <w:rFonts w:asciiTheme="majorEastAsia" w:eastAsiaTheme="minorEastAsia" w:hAnsiTheme="majorEastAsia" w:cstheme="majorEastAsia"/>
        </w:rPr>
      </w:pPr>
    </w:p>
    <w:p w14:paraId="3AFC3A1F" w14:textId="77777777" w:rsidR="00F936F7" w:rsidRDefault="00F936F7" w:rsidP="00046419">
      <w:pPr>
        <w:rPr>
          <w:rFonts w:asciiTheme="majorEastAsia" w:eastAsiaTheme="minorEastAsia" w:hAnsiTheme="majorEastAsia" w:cstheme="majorEastAsia"/>
        </w:rPr>
      </w:pPr>
    </w:p>
    <w:p w14:paraId="794E9D9C" w14:textId="77777777" w:rsidR="00F936F7" w:rsidRDefault="00F936F7" w:rsidP="00046419">
      <w:pPr>
        <w:rPr>
          <w:rFonts w:asciiTheme="majorEastAsia" w:eastAsiaTheme="minorEastAsia" w:hAnsiTheme="majorEastAsia" w:cstheme="majorEastAsia"/>
        </w:rPr>
      </w:pPr>
    </w:p>
    <w:p w14:paraId="58016E85" w14:textId="77777777" w:rsidR="00F936F7" w:rsidRDefault="00F936F7" w:rsidP="00046419">
      <w:pPr>
        <w:rPr>
          <w:rFonts w:asciiTheme="majorEastAsia" w:eastAsiaTheme="minorEastAsia" w:hAnsiTheme="majorEastAsia" w:cstheme="majorEastAsia"/>
        </w:rPr>
      </w:pPr>
    </w:p>
    <w:p w14:paraId="49F9C01A" w14:textId="77777777" w:rsidR="00F936F7" w:rsidRDefault="00F936F7" w:rsidP="00046419">
      <w:pPr>
        <w:rPr>
          <w:rFonts w:asciiTheme="majorEastAsia" w:eastAsiaTheme="minorEastAsia" w:hAnsiTheme="majorEastAsia" w:cstheme="majorEastAsia"/>
        </w:rPr>
      </w:pPr>
    </w:p>
    <w:p w14:paraId="0D4B92D8" w14:textId="77777777" w:rsidR="00F936F7" w:rsidRDefault="00F936F7" w:rsidP="00046419">
      <w:pPr>
        <w:rPr>
          <w:rFonts w:asciiTheme="majorEastAsia" w:eastAsiaTheme="minorEastAsia" w:hAnsiTheme="majorEastAsia" w:cstheme="majorEastAsia"/>
        </w:rPr>
      </w:pPr>
    </w:p>
    <w:p w14:paraId="274D2370" w14:textId="77777777" w:rsidR="00F936F7" w:rsidRDefault="00F936F7" w:rsidP="00046419">
      <w:pPr>
        <w:rPr>
          <w:rFonts w:asciiTheme="majorEastAsia" w:eastAsiaTheme="minorEastAsia" w:hAnsiTheme="majorEastAsia" w:cstheme="majorEastAsia"/>
        </w:rPr>
      </w:pPr>
    </w:p>
    <w:p w14:paraId="555557A7" w14:textId="77777777" w:rsidR="00F936F7" w:rsidRDefault="00F936F7" w:rsidP="00046419">
      <w:pPr>
        <w:rPr>
          <w:rFonts w:asciiTheme="majorEastAsia" w:eastAsiaTheme="minorEastAsia" w:hAnsiTheme="majorEastAsia" w:cstheme="majorEastAsia"/>
        </w:rPr>
      </w:pPr>
    </w:p>
    <w:p w14:paraId="461084F3" w14:textId="0417E8E4" w:rsidR="00F936F7" w:rsidRDefault="00F936F7" w:rsidP="00046419">
      <w:pPr>
        <w:rPr>
          <w:rFonts w:asciiTheme="majorEastAsia" w:eastAsiaTheme="minorEastAsia" w:hAnsiTheme="majorEastAsia" w:cstheme="majorEastAsia"/>
        </w:rPr>
      </w:pPr>
    </w:p>
    <w:p w14:paraId="02C92B9B" w14:textId="305D5B3E" w:rsidR="00F936F7" w:rsidRDefault="00D12027" w:rsidP="00D12027">
      <w:pPr>
        <w:tabs>
          <w:tab w:val="left" w:pos="5270"/>
        </w:tabs>
        <w:ind w:left="-576"/>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77696" behindDoc="0" locked="0" layoutInCell="1" allowOverlap="1" wp14:anchorId="0F947A8C" wp14:editId="22018C45">
            <wp:simplePos x="0" y="0"/>
            <wp:positionH relativeFrom="column">
              <wp:posOffset>-858520</wp:posOffset>
            </wp:positionH>
            <wp:positionV relativeFrom="page">
              <wp:posOffset>3892550</wp:posOffset>
            </wp:positionV>
            <wp:extent cx="4351020" cy="2400300"/>
            <wp:effectExtent l="0" t="0" r="0" b="12700"/>
            <wp:wrapNone/>
            <wp:docPr id="23" name="Picture 23" descr="../../Desktop/acc_v_param/length/percent_noise_0m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acc_v_param/length/percent_noise_0mea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51020"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(B1)</w:t>
      </w:r>
      <w:r>
        <w:rPr>
          <w:rFonts w:asciiTheme="majorEastAsia" w:eastAsiaTheme="minorEastAsia" w:hAnsiTheme="majorEastAsia" w:cstheme="majorEastAsia"/>
        </w:rPr>
        <w:tab/>
      </w:r>
    </w:p>
    <w:p w14:paraId="7A9A9E2A" w14:textId="10AD3220" w:rsidR="00F936F7" w:rsidRDefault="00F936F7" w:rsidP="00046419">
      <w:pPr>
        <w:rPr>
          <w:rFonts w:asciiTheme="majorEastAsia" w:eastAsiaTheme="minorEastAsia" w:hAnsiTheme="majorEastAsia" w:cstheme="majorEastAsia"/>
        </w:rPr>
      </w:pPr>
    </w:p>
    <w:p w14:paraId="18B2AEB1" w14:textId="12AFB6EF" w:rsidR="00F936F7" w:rsidRDefault="00D12027" w:rsidP="00D12027">
      <w:pPr>
        <w:tabs>
          <w:tab w:val="left" w:pos="5806"/>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79744" behindDoc="0" locked="0" layoutInCell="1" allowOverlap="1" wp14:anchorId="2D485EBE" wp14:editId="081D1964">
            <wp:simplePos x="0" y="0"/>
            <wp:positionH relativeFrom="column">
              <wp:posOffset>2903855</wp:posOffset>
            </wp:positionH>
            <wp:positionV relativeFrom="page">
              <wp:posOffset>4231005</wp:posOffset>
            </wp:positionV>
            <wp:extent cx="3912235" cy="2106295"/>
            <wp:effectExtent l="0" t="0" r="0" b="1905"/>
            <wp:wrapNone/>
            <wp:docPr id="24" name="Picture 24" descr="../../Desktop/acc_v_param/length/percent_noise_0mean_x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acc_v_param/length/percent_noise_0mean_xshif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12235" cy="2106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ab/>
        <w:t>(B2)</w:t>
      </w:r>
    </w:p>
    <w:p w14:paraId="19E48968" w14:textId="50772114" w:rsidR="00F936F7" w:rsidRDefault="00F936F7" w:rsidP="00046419">
      <w:pPr>
        <w:rPr>
          <w:rFonts w:asciiTheme="majorEastAsia" w:eastAsiaTheme="minorEastAsia" w:hAnsiTheme="majorEastAsia" w:cstheme="majorEastAsia"/>
        </w:rPr>
      </w:pPr>
    </w:p>
    <w:p w14:paraId="6F780ABC" w14:textId="77777777" w:rsidR="00F936F7" w:rsidRDefault="00F936F7" w:rsidP="00046419">
      <w:pPr>
        <w:rPr>
          <w:rFonts w:asciiTheme="majorEastAsia" w:eastAsiaTheme="minorEastAsia" w:hAnsiTheme="majorEastAsia" w:cstheme="majorEastAsia"/>
        </w:rPr>
      </w:pPr>
    </w:p>
    <w:p w14:paraId="6B40B1B9" w14:textId="1AD811D1" w:rsidR="00F936F7" w:rsidRDefault="00F936F7" w:rsidP="00046419">
      <w:pPr>
        <w:rPr>
          <w:rFonts w:asciiTheme="majorEastAsia" w:eastAsiaTheme="minorEastAsia" w:hAnsiTheme="majorEastAsia" w:cstheme="majorEastAsia"/>
        </w:rPr>
      </w:pPr>
    </w:p>
    <w:p w14:paraId="1BB7AF74" w14:textId="7C30721E" w:rsidR="00D12027" w:rsidRDefault="006743EA" w:rsidP="00046419">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80768" behindDoc="0" locked="0" layoutInCell="1" allowOverlap="1" wp14:anchorId="6E1E2E94" wp14:editId="5BD2CF20">
            <wp:simplePos x="0" y="0"/>
            <wp:positionH relativeFrom="column">
              <wp:posOffset>3137373</wp:posOffset>
            </wp:positionH>
            <wp:positionV relativeFrom="paragraph">
              <wp:posOffset>5946032</wp:posOffset>
            </wp:positionV>
            <wp:extent cx="3761457" cy="2062372"/>
            <wp:effectExtent l="0" t="0" r="0" b="0"/>
            <wp:wrapNone/>
            <wp:docPr id="25" name="Picture 25" descr="../../Desktop/acc_v_param/length/percent_noise_x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ktop/acc_v_param/length/percent_noise_xshif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61457" cy="206237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noProof/>
        </w:rPr>
        <w:drawing>
          <wp:anchor distT="0" distB="0" distL="114300" distR="114300" simplePos="0" relativeHeight="251678720" behindDoc="0" locked="0" layoutInCell="1" allowOverlap="1" wp14:anchorId="12C712F9" wp14:editId="76B6C397">
            <wp:simplePos x="0" y="0"/>
            <wp:positionH relativeFrom="column">
              <wp:posOffset>-862181</wp:posOffset>
            </wp:positionH>
            <wp:positionV relativeFrom="paragraph">
              <wp:posOffset>5719445</wp:posOffset>
            </wp:positionV>
            <wp:extent cx="4460240" cy="2401570"/>
            <wp:effectExtent l="0" t="0" r="10160" b="11430"/>
            <wp:wrapNone/>
            <wp:docPr id="22" name="Picture 22" descr="../../Desktop/acc_v_param/length/percent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acc_v_param/length/percent_nois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0240" cy="2401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9423F0" w14:textId="77777777" w:rsidR="00D12027" w:rsidRPr="00D12027" w:rsidRDefault="00D12027" w:rsidP="00D12027">
      <w:pPr>
        <w:rPr>
          <w:rFonts w:asciiTheme="majorEastAsia" w:eastAsiaTheme="minorEastAsia" w:hAnsiTheme="majorEastAsia" w:cstheme="majorEastAsia"/>
        </w:rPr>
      </w:pPr>
    </w:p>
    <w:p w14:paraId="685E6F99" w14:textId="77777777" w:rsidR="00D12027" w:rsidRPr="00D12027" w:rsidRDefault="00D12027" w:rsidP="00D12027">
      <w:pPr>
        <w:rPr>
          <w:rFonts w:asciiTheme="majorEastAsia" w:eastAsiaTheme="minorEastAsia" w:hAnsiTheme="majorEastAsia" w:cstheme="majorEastAsia"/>
        </w:rPr>
      </w:pPr>
    </w:p>
    <w:p w14:paraId="43DADA98" w14:textId="77777777" w:rsidR="00D12027" w:rsidRPr="00D12027" w:rsidRDefault="00D12027" w:rsidP="00D12027">
      <w:pPr>
        <w:rPr>
          <w:rFonts w:asciiTheme="majorEastAsia" w:eastAsiaTheme="minorEastAsia" w:hAnsiTheme="majorEastAsia" w:cstheme="majorEastAsia"/>
        </w:rPr>
      </w:pPr>
    </w:p>
    <w:p w14:paraId="3F7D05D4" w14:textId="77777777" w:rsidR="00D12027" w:rsidRPr="00D12027" w:rsidRDefault="00D12027" w:rsidP="00D12027">
      <w:pPr>
        <w:rPr>
          <w:rFonts w:asciiTheme="majorEastAsia" w:eastAsiaTheme="minorEastAsia" w:hAnsiTheme="majorEastAsia" w:cstheme="majorEastAsia"/>
        </w:rPr>
      </w:pPr>
    </w:p>
    <w:p w14:paraId="7CD8DD65" w14:textId="77777777" w:rsidR="00D12027" w:rsidRPr="00D12027" w:rsidRDefault="00D12027" w:rsidP="00D12027">
      <w:pPr>
        <w:rPr>
          <w:rFonts w:asciiTheme="majorEastAsia" w:eastAsiaTheme="minorEastAsia" w:hAnsiTheme="majorEastAsia" w:cstheme="majorEastAsia"/>
        </w:rPr>
      </w:pPr>
    </w:p>
    <w:p w14:paraId="27F8A9E3" w14:textId="77777777" w:rsidR="00D12027" w:rsidRPr="00D12027" w:rsidRDefault="00D12027" w:rsidP="00D12027">
      <w:pPr>
        <w:rPr>
          <w:rFonts w:asciiTheme="majorEastAsia" w:eastAsiaTheme="minorEastAsia" w:hAnsiTheme="majorEastAsia" w:cstheme="majorEastAsia"/>
        </w:rPr>
      </w:pPr>
    </w:p>
    <w:p w14:paraId="796BEEAD" w14:textId="77777777" w:rsidR="00D12027" w:rsidRPr="00D12027" w:rsidRDefault="00D12027" w:rsidP="00D12027">
      <w:pPr>
        <w:rPr>
          <w:rFonts w:asciiTheme="majorEastAsia" w:eastAsiaTheme="minorEastAsia" w:hAnsiTheme="majorEastAsia" w:cstheme="majorEastAsia"/>
        </w:rPr>
      </w:pPr>
    </w:p>
    <w:p w14:paraId="53597820" w14:textId="77777777" w:rsidR="00D12027" w:rsidRPr="00D12027" w:rsidRDefault="00D12027" w:rsidP="00D12027">
      <w:pPr>
        <w:rPr>
          <w:rFonts w:asciiTheme="majorEastAsia" w:eastAsiaTheme="minorEastAsia" w:hAnsiTheme="majorEastAsia" w:cstheme="majorEastAsia"/>
        </w:rPr>
      </w:pPr>
    </w:p>
    <w:p w14:paraId="735CA773" w14:textId="3CB0527E" w:rsidR="00046419" w:rsidRDefault="00046419" w:rsidP="00D12027">
      <w:pPr>
        <w:rPr>
          <w:rFonts w:asciiTheme="majorEastAsia" w:eastAsiaTheme="minorEastAsia" w:hAnsiTheme="majorEastAsia" w:cstheme="majorEastAsia"/>
        </w:rPr>
      </w:pPr>
    </w:p>
    <w:p w14:paraId="2A6240FD" w14:textId="152DD0C1" w:rsidR="00D12027" w:rsidRDefault="00D12027" w:rsidP="00D12027">
      <w:pPr>
        <w:ind w:left="-576"/>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683840" behindDoc="0" locked="0" layoutInCell="1" allowOverlap="1" wp14:anchorId="549E57C3" wp14:editId="619D2C7C">
            <wp:simplePos x="0" y="0"/>
            <wp:positionH relativeFrom="column">
              <wp:posOffset>2908935</wp:posOffset>
            </wp:positionH>
            <wp:positionV relativeFrom="page">
              <wp:posOffset>7225908</wp:posOffset>
            </wp:positionV>
            <wp:extent cx="3916045" cy="2146935"/>
            <wp:effectExtent l="0" t="0" r="0" b="12065"/>
            <wp:wrapNone/>
            <wp:docPr id="29" name="Picture 29" descr="../../Desktop/acc_v_param/length/percent_noise_xsh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acc_v_param/length/percent_noise_xshif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16045" cy="2146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noProof/>
        </w:rPr>
        <w:drawing>
          <wp:anchor distT="0" distB="0" distL="114300" distR="114300" simplePos="0" relativeHeight="251682816" behindDoc="0" locked="0" layoutInCell="1" allowOverlap="1" wp14:anchorId="7726D555" wp14:editId="657A3666">
            <wp:simplePos x="0" y="0"/>
            <wp:positionH relativeFrom="column">
              <wp:posOffset>-862965</wp:posOffset>
            </wp:positionH>
            <wp:positionV relativeFrom="page">
              <wp:posOffset>6742430</wp:posOffset>
            </wp:positionV>
            <wp:extent cx="4465320" cy="2404110"/>
            <wp:effectExtent l="0" t="0" r="5080" b="8890"/>
            <wp:wrapNone/>
            <wp:docPr id="28" name="Picture 28" descr="../../Desktop/acc_v_param/length/percent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acc_v_param/length/percent_nois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5320" cy="24041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rPr>
        <w:t>(C1)</w:t>
      </w:r>
    </w:p>
    <w:p w14:paraId="724BF4EF" w14:textId="77777777" w:rsidR="00D12027" w:rsidRPr="00D12027" w:rsidRDefault="00D12027" w:rsidP="00D12027">
      <w:pPr>
        <w:rPr>
          <w:rFonts w:asciiTheme="majorEastAsia" w:eastAsiaTheme="minorEastAsia" w:hAnsiTheme="majorEastAsia" w:cstheme="majorEastAsia"/>
        </w:rPr>
      </w:pPr>
    </w:p>
    <w:p w14:paraId="140FC7E7" w14:textId="77777777" w:rsidR="00D12027" w:rsidRPr="00D12027" w:rsidRDefault="00D12027" w:rsidP="00D12027">
      <w:pPr>
        <w:rPr>
          <w:rFonts w:asciiTheme="majorEastAsia" w:eastAsiaTheme="minorEastAsia" w:hAnsiTheme="majorEastAsia" w:cstheme="majorEastAsia"/>
        </w:rPr>
      </w:pPr>
    </w:p>
    <w:p w14:paraId="642A1320" w14:textId="600E06F5" w:rsidR="00D12027" w:rsidRDefault="00D12027" w:rsidP="00D12027">
      <w:pPr>
        <w:tabs>
          <w:tab w:val="left" w:pos="5791"/>
        </w:tabs>
        <w:rPr>
          <w:rFonts w:asciiTheme="majorEastAsia" w:eastAsiaTheme="minorEastAsia" w:hAnsiTheme="majorEastAsia" w:cstheme="majorEastAsia"/>
        </w:rPr>
      </w:pPr>
      <w:r>
        <w:rPr>
          <w:rFonts w:asciiTheme="majorEastAsia" w:eastAsiaTheme="minorEastAsia" w:hAnsiTheme="majorEastAsia" w:cstheme="majorEastAsia"/>
        </w:rPr>
        <w:tab/>
        <w:t>(C2)</w:t>
      </w:r>
    </w:p>
    <w:p w14:paraId="43328E4A" w14:textId="77777777" w:rsidR="00C92057" w:rsidRDefault="00C92057" w:rsidP="00D12027">
      <w:pPr>
        <w:tabs>
          <w:tab w:val="left" w:pos="5791"/>
        </w:tabs>
        <w:rPr>
          <w:rFonts w:asciiTheme="majorEastAsia" w:eastAsiaTheme="minorEastAsia" w:hAnsiTheme="majorEastAsia" w:cstheme="majorEastAsia"/>
        </w:rPr>
      </w:pPr>
    </w:p>
    <w:p w14:paraId="05898680" w14:textId="77777777" w:rsidR="00C92057" w:rsidRDefault="00C92057" w:rsidP="00D12027">
      <w:pPr>
        <w:tabs>
          <w:tab w:val="left" w:pos="5791"/>
        </w:tabs>
        <w:rPr>
          <w:rFonts w:asciiTheme="majorEastAsia" w:eastAsiaTheme="minorEastAsia" w:hAnsiTheme="majorEastAsia" w:cstheme="majorEastAsia"/>
        </w:rPr>
      </w:pPr>
    </w:p>
    <w:p w14:paraId="07F99945" w14:textId="77777777" w:rsidR="00C92057" w:rsidRDefault="00C92057" w:rsidP="00D12027">
      <w:pPr>
        <w:tabs>
          <w:tab w:val="left" w:pos="5791"/>
        </w:tabs>
        <w:rPr>
          <w:rFonts w:asciiTheme="majorEastAsia" w:eastAsiaTheme="minorEastAsia" w:hAnsiTheme="majorEastAsia" w:cstheme="majorEastAsia"/>
        </w:rPr>
      </w:pPr>
    </w:p>
    <w:p w14:paraId="0D79AB76" w14:textId="77777777" w:rsidR="00C92057" w:rsidRDefault="00C92057" w:rsidP="00D12027">
      <w:pPr>
        <w:tabs>
          <w:tab w:val="left" w:pos="5791"/>
        </w:tabs>
        <w:rPr>
          <w:rFonts w:asciiTheme="majorEastAsia" w:eastAsiaTheme="minorEastAsia" w:hAnsiTheme="majorEastAsia" w:cstheme="majorEastAsia"/>
        </w:rPr>
      </w:pPr>
    </w:p>
    <w:p w14:paraId="0FB3749C" w14:textId="77777777" w:rsidR="00C92057" w:rsidRDefault="00C92057" w:rsidP="00D12027">
      <w:pPr>
        <w:tabs>
          <w:tab w:val="left" w:pos="5791"/>
        </w:tabs>
        <w:rPr>
          <w:rFonts w:asciiTheme="majorEastAsia" w:eastAsiaTheme="minorEastAsia" w:hAnsiTheme="majorEastAsia" w:cstheme="majorEastAsia"/>
        </w:rPr>
      </w:pPr>
    </w:p>
    <w:p w14:paraId="728D34A0" w14:textId="77777777" w:rsidR="00C92057" w:rsidRDefault="00C92057" w:rsidP="00D12027">
      <w:pPr>
        <w:tabs>
          <w:tab w:val="left" w:pos="5791"/>
        </w:tabs>
        <w:rPr>
          <w:rFonts w:asciiTheme="majorEastAsia" w:eastAsiaTheme="minorEastAsia" w:hAnsiTheme="majorEastAsia" w:cstheme="majorEastAsia"/>
        </w:rPr>
      </w:pPr>
    </w:p>
    <w:p w14:paraId="2E28C18E" w14:textId="77777777" w:rsidR="00C92057" w:rsidRDefault="00C92057" w:rsidP="00D12027">
      <w:pPr>
        <w:tabs>
          <w:tab w:val="left" w:pos="5791"/>
        </w:tabs>
        <w:rPr>
          <w:rFonts w:asciiTheme="majorEastAsia" w:eastAsiaTheme="minorEastAsia" w:hAnsiTheme="majorEastAsia" w:cstheme="majorEastAsia"/>
        </w:rPr>
      </w:pPr>
    </w:p>
    <w:p w14:paraId="6C963FEC" w14:textId="77777777" w:rsidR="00C92057" w:rsidRDefault="00C92057" w:rsidP="00D12027">
      <w:pPr>
        <w:tabs>
          <w:tab w:val="left" w:pos="5791"/>
        </w:tabs>
        <w:rPr>
          <w:rFonts w:asciiTheme="majorEastAsia" w:eastAsiaTheme="minorEastAsia" w:hAnsiTheme="majorEastAsia" w:cstheme="majorEastAsia"/>
        </w:rPr>
      </w:pPr>
    </w:p>
    <w:p w14:paraId="0C455472" w14:textId="30BFA7DC" w:rsidR="007E1AEB" w:rsidRPr="00FF2E4D" w:rsidRDefault="00DF3CDB">
      <w:pPr>
        <w:rPr>
          <w:rFonts w:asciiTheme="majorEastAsia" w:eastAsiaTheme="minorEastAsia" w:hAnsiTheme="majorEastAsia" w:cstheme="majorEastAsia"/>
        </w:rPr>
      </w:pPr>
      <w:r w:rsidRPr="00B47516">
        <w:rPr>
          <w:rFonts w:asciiTheme="majorEastAsia" w:eastAsiaTheme="minorEastAsia" w:hAnsiTheme="majorEastAsia" w:cstheme="majorEastAsia"/>
          <w:b/>
        </w:rPr>
        <w:br w:type="page"/>
      </w:r>
      <w:r w:rsidR="00E04320" w:rsidRPr="009957CF">
        <w:rPr>
          <w:rFonts w:ascii="Arial" w:eastAsiaTheme="minorEastAsia" w:hAnsi="Arial" w:cs="Arial"/>
          <w:b/>
        </w:rPr>
        <w:lastRenderedPageBreak/>
        <w:t>Figure 2.1</w:t>
      </w:r>
      <w:r w:rsidR="00883A3F" w:rsidRPr="009957CF">
        <w:rPr>
          <w:rFonts w:ascii="Arial" w:eastAsiaTheme="minorEastAsia" w:hAnsi="Arial" w:cs="Arial"/>
          <w:b/>
        </w:rPr>
        <w:t xml:space="preserve"> (see next page)</w:t>
      </w:r>
      <w:r w:rsidR="00883A3F" w:rsidRPr="009957CF">
        <w:rPr>
          <w:rFonts w:ascii="Arial" w:eastAsiaTheme="minorEastAsia" w:hAnsi="Arial" w:cs="Arial"/>
        </w:rPr>
        <w:t xml:space="preserve"> </w:t>
      </w:r>
      <w:r w:rsidR="00883A3F" w:rsidRPr="006222EB">
        <w:rPr>
          <w:rFonts w:ascii="Arial" w:eastAsiaTheme="minorEastAsia" w:hAnsi="Arial" w:cs="Arial"/>
          <w:b/>
        </w:rPr>
        <w:t xml:space="preserve">Comparison of normalization methods for a single </w:t>
      </w:r>
      <w:r w:rsidR="009957CF" w:rsidRPr="006222EB">
        <w:rPr>
          <w:rFonts w:ascii="Arial" w:eastAsiaTheme="minorEastAsia" w:hAnsi="Arial" w:cs="Arial"/>
          <w:b/>
        </w:rPr>
        <w:t>cancerous</w:t>
      </w:r>
      <w:r w:rsidR="00883A3F" w:rsidRPr="006222EB">
        <w:rPr>
          <w:rFonts w:ascii="Arial" w:eastAsiaTheme="minorEastAsia" w:hAnsi="Arial" w:cs="Arial"/>
          <w:b/>
        </w:rPr>
        <w:t xml:space="preserve"> patient’s biomarker measurements, </w:t>
      </w:r>
      <w:proofErr w:type="spellStart"/>
      <w:r w:rsidR="00883A3F" w:rsidRPr="006222EB">
        <w:rPr>
          <w:rFonts w:ascii="Arial" w:eastAsiaTheme="minorEastAsia" w:hAnsi="Arial" w:cs="Arial"/>
          <w:b/>
        </w:rPr>
        <w:t>t</w:t>
      </w:r>
      <w:r w:rsidR="00404A67" w:rsidRPr="006222EB">
        <w:rPr>
          <w:rFonts w:ascii="Arial" w:eastAsiaTheme="minorEastAsia" w:hAnsi="Arial" w:cs="Arial"/>
          <w:b/>
          <w:vertAlign w:val="subscript"/>
        </w:rPr>
        <w:t>caner</w:t>
      </w:r>
      <w:proofErr w:type="spellEnd"/>
      <w:r w:rsidR="00404A67" w:rsidRPr="006222EB">
        <w:rPr>
          <w:rFonts w:ascii="Arial" w:eastAsiaTheme="minorEastAsia" w:hAnsi="Arial" w:cs="Arial"/>
          <w:b/>
          <w:vertAlign w:val="subscript"/>
        </w:rPr>
        <w:t xml:space="preserve"> o</w:t>
      </w:r>
      <w:r w:rsidR="00883A3F" w:rsidRPr="006222EB">
        <w:rPr>
          <w:rFonts w:ascii="Arial" w:eastAsiaTheme="minorEastAsia" w:hAnsi="Arial" w:cs="Arial"/>
          <w:b/>
          <w:vertAlign w:val="subscript"/>
        </w:rPr>
        <w:t xml:space="preserve">nset </w:t>
      </w:r>
      <w:r w:rsidR="00883A3F" w:rsidRPr="006222EB">
        <w:rPr>
          <w:rFonts w:ascii="Arial" w:eastAsiaTheme="minorEastAsia" w:hAnsi="Arial" w:cs="Arial"/>
          <w:b/>
        </w:rPr>
        <w:t>= 500 days</w:t>
      </w:r>
      <w:r w:rsidR="00883A3F" w:rsidRPr="009957CF">
        <w:rPr>
          <w:rFonts w:ascii="Arial" w:eastAsiaTheme="minorEastAsia" w:hAnsi="Arial" w:cs="Arial"/>
        </w:rPr>
        <w:t xml:space="preserve">.  </w:t>
      </w:r>
      <w:r w:rsidR="009957CF">
        <w:rPr>
          <w:rFonts w:ascii="Arial" w:eastAsiaTheme="minorEastAsia" w:hAnsi="Arial" w:cs="Arial"/>
        </w:rPr>
        <w:t>(A-E) Normalized biomarker measurements</w:t>
      </w:r>
      <w:r w:rsidR="00883A3F" w:rsidRPr="009957CF">
        <w:rPr>
          <w:rFonts w:ascii="Arial" w:eastAsiaTheme="minorEastAsia" w:hAnsi="Arial" w:cs="Arial"/>
        </w:rPr>
        <w:t xml:space="preserve"> over </w:t>
      </w:r>
      <w:r w:rsidR="00C50BE3">
        <w:rPr>
          <w:rFonts w:ascii="Arial" w:eastAsiaTheme="minorEastAsia" w:hAnsi="Arial" w:cs="Arial"/>
        </w:rPr>
        <w:t xml:space="preserve">the patient’s entire </w:t>
      </w:r>
      <w:r w:rsidR="00883A3F" w:rsidRPr="009957CF">
        <w:rPr>
          <w:rFonts w:ascii="Arial" w:eastAsiaTheme="minorEastAsia" w:hAnsi="Arial" w:cs="Arial"/>
        </w:rPr>
        <w:t xml:space="preserve">1000 days of observation. </w:t>
      </w:r>
      <w:r w:rsidR="009957CF">
        <w:rPr>
          <w:rFonts w:ascii="Arial" w:eastAsiaTheme="minorEastAsia" w:hAnsi="Arial" w:cs="Arial"/>
        </w:rPr>
        <w:t xml:space="preserve">(F-J) </w:t>
      </w:r>
      <w:r w:rsidR="00C50BE3">
        <w:rPr>
          <w:rFonts w:ascii="Arial" w:eastAsiaTheme="minorEastAsia" w:hAnsi="Arial" w:cs="Arial"/>
        </w:rPr>
        <w:t>Patient’s n</w:t>
      </w:r>
      <w:r w:rsidR="009957CF">
        <w:rPr>
          <w:rFonts w:ascii="Arial" w:eastAsiaTheme="minorEastAsia" w:hAnsi="Arial" w:cs="Arial"/>
        </w:rPr>
        <w:t xml:space="preserve">ormalized measurements </w:t>
      </w:r>
      <w:r w:rsidR="00C50BE3">
        <w:rPr>
          <w:rFonts w:ascii="Arial" w:eastAsiaTheme="minorEastAsia" w:hAnsi="Arial" w:cs="Arial"/>
        </w:rPr>
        <w:t xml:space="preserve">of the </w:t>
      </w:r>
      <w:r w:rsidR="00883A3F" w:rsidRPr="009957CF">
        <w:rPr>
          <w:rFonts w:ascii="Arial" w:eastAsiaTheme="minorEastAsia" w:hAnsi="Arial" w:cs="Arial"/>
        </w:rPr>
        <w:t xml:space="preserve">first 600 days of observation. From top to bottom, the plots show the </w:t>
      </w:r>
      <w:proofErr w:type="spellStart"/>
      <w:r w:rsidR="00883A3F" w:rsidRPr="009957CF">
        <w:rPr>
          <w:rFonts w:ascii="Arial" w:eastAsiaTheme="minorEastAsia" w:hAnsi="Arial" w:cs="Arial"/>
        </w:rPr>
        <w:t>unnormalized</w:t>
      </w:r>
      <w:proofErr w:type="spellEnd"/>
      <w:r w:rsidR="00883A3F" w:rsidRPr="009957CF">
        <w:rPr>
          <w:rFonts w:ascii="Arial" w:eastAsiaTheme="minorEastAsia" w:hAnsi="Arial" w:cs="Arial"/>
        </w:rPr>
        <w:t xml:space="preserve"> measurements, z-score normalization, average subtraction</w:t>
      </w:r>
      <w:r w:rsidR="009957CF">
        <w:rPr>
          <w:rFonts w:ascii="Arial" w:eastAsiaTheme="minorEastAsia" w:hAnsi="Arial" w:cs="Arial"/>
        </w:rPr>
        <w:t>, AR expanding</w:t>
      </w:r>
      <w:r w:rsidR="009957CF" w:rsidRPr="009957CF">
        <w:rPr>
          <w:rFonts w:ascii="Arial" w:eastAsiaTheme="minorEastAsia" w:hAnsi="Arial" w:cs="Arial"/>
        </w:rPr>
        <w:t xml:space="preserve"> window normalization, </w:t>
      </w:r>
      <w:r w:rsidR="009957CF">
        <w:rPr>
          <w:rFonts w:ascii="Arial" w:eastAsiaTheme="minorEastAsia" w:hAnsi="Arial" w:cs="Arial"/>
        </w:rPr>
        <w:t>and AR shifting window normalization</w:t>
      </w:r>
      <w:r w:rsidR="00883A3F" w:rsidRPr="009957CF">
        <w:rPr>
          <w:rFonts w:ascii="Arial" w:eastAsiaTheme="minorEastAsia" w:hAnsi="Arial" w:cs="Arial"/>
        </w:rPr>
        <w:t>. Note the differences in y-axis scaling.</w:t>
      </w:r>
      <w:r w:rsidR="00883A3F">
        <w:rPr>
          <w:rFonts w:asciiTheme="majorEastAsia" w:eastAsiaTheme="minorEastAsia" w:hAnsiTheme="majorEastAsia" w:cstheme="majorEastAsia"/>
        </w:rPr>
        <w:t xml:space="preserve">  </w:t>
      </w:r>
      <w:r w:rsidR="007E1AEB" w:rsidRPr="00883A3F">
        <w:rPr>
          <w:rFonts w:asciiTheme="majorEastAsia" w:eastAsiaTheme="minorEastAsia" w:hAnsiTheme="majorEastAsia" w:cstheme="majorEastAsia"/>
          <w:b/>
        </w:rPr>
        <w:br w:type="page"/>
      </w:r>
    </w:p>
    <w:p w14:paraId="19140A39" w14:textId="74B95E31" w:rsidR="00F124A8" w:rsidRPr="00F124A8" w:rsidRDefault="009957CF" w:rsidP="00F124A8">
      <w:pPr>
        <w:rPr>
          <w:rFonts w:asciiTheme="majorEastAsia" w:eastAsiaTheme="minorEastAsia" w:hAnsiTheme="majorEastAsia" w:cstheme="majorEastAsia"/>
        </w:rPr>
      </w:pPr>
      <w:r>
        <w:rPr>
          <w:rFonts w:asciiTheme="majorEastAsia" w:eastAsiaTheme="minorEastAsia" w:hAnsiTheme="majorEastAsia" w:cstheme="majorEastAsia"/>
          <w:noProof/>
        </w:rPr>
        <w:lastRenderedPageBreak/>
        <mc:AlternateContent>
          <mc:Choice Requires="wps">
            <w:drawing>
              <wp:anchor distT="0" distB="0" distL="114300" distR="114300" simplePos="0" relativeHeight="251847680" behindDoc="0" locked="0" layoutInCell="1" allowOverlap="1" wp14:anchorId="4EA2AEC3" wp14:editId="1677D4E0">
                <wp:simplePos x="0" y="0"/>
                <wp:positionH relativeFrom="column">
                  <wp:posOffset>2798445</wp:posOffset>
                </wp:positionH>
                <wp:positionV relativeFrom="paragraph">
                  <wp:posOffset>2540</wp:posOffset>
                </wp:positionV>
                <wp:extent cx="451485" cy="342900"/>
                <wp:effectExtent l="0" t="0" r="0" b="12700"/>
                <wp:wrapSquare wrapText="bothSides"/>
                <wp:docPr id="43" name="Text Box 43"/>
                <wp:cNvGraphicFramePr/>
                <a:graphic xmlns:a="http://schemas.openxmlformats.org/drawingml/2006/main">
                  <a:graphicData uri="http://schemas.microsoft.com/office/word/2010/wordprocessingShape">
                    <wps:wsp>
                      <wps:cNvSpPr txBox="1"/>
                      <wps:spPr>
                        <a:xfrm>
                          <a:off x="0" y="0"/>
                          <a:ext cx="45148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FDE7F6" w14:textId="60D86393" w:rsidR="009A6663" w:rsidRDefault="009A6663" w:rsidP="009957CF">
                            <w: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EA2AEC3" id="Text Box 43" o:spid="_x0000_s1045" type="#_x0000_t202" style="position:absolute;margin-left:220.35pt;margin-top:.2pt;width:35.55pt;height:27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" filled="f" stroked="f">
                <v:textbox>
                  <w:txbxContent>
                    <w:p w14:paraId="32FDE7F6" w14:textId="60D86393" w:rsidR="00357ECB" w:rsidRDefault="00357ECB" w:rsidP="009957CF">
                      <w:r>
                        <w:t>(F)</w:t>
                      </w:r>
                    </w:p>
                  </w:txbxContent>
                </v:textbox>
                <w10:wrap type="square"/>
              </v:shape>
            </w:pict>
          </mc:Fallback>
        </mc:AlternateContent>
      </w:r>
      <w:r>
        <w:rPr>
          <w:rFonts w:asciiTheme="majorEastAsia" w:eastAsiaTheme="minorEastAsia" w:hAnsiTheme="majorEastAsia" w:cstheme="majorEastAsia"/>
          <w:noProof/>
        </w:rPr>
        <mc:AlternateContent>
          <mc:Choice Requires="wps">
            <w:drawing>
              <wp:anchor distT="0" distB="0" distL="114300" distR="114300" simplePos="0" relativeHeight="251833344" behindDoc="0" locked="0" layoutInCell="1" allowOverlap="1" wp14:anchorId="54B3CD71" wp14:editId="460EF7D6">
                <wp:simplePos x="0" y="0"/>
                <wp:positionH relativeFrom="column">
                  <wp:posOffset>-629285</wp:posOffset>
                </wp:positionH>
                <wp:positionV relativeFrom="paragraph">
                  <wp:posOffset>0</wp:posOffset>
                </wp:positionV>
                <wp:extent cx="451485" cy="3429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45148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CA903F" w14:textId="33B5F627" w:rsidR="009A6663" w:rsidRDefault="009A666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54B3CD71" id="Text Box 2" o:spid="_x0000_s1046" type="#_x0000_t202" style="position:absolute;margin-left:-49.55pt;margin-top:0;width:35.55pt;height:27pt;z-index:251833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" filled="f" stroked="f">
                <v:textbox>
                  <w:txbxContent>
                    <w:p w14:paraId="16CA903F" w14:textId="33B5F627" w:rsidR="00357ECB" w:rsidRDefault="00357ECB">
                      <w:r>
                        <w:t>(A)</w:t>
                      </w:r>
                    </w:p>
                  </w:txbxContent>
                </v:textbox>
                <w10:wrap type="square"/>
              </v:shape>
            </w:pict>
          </mc:Fallback>
        </mc:AlternateContent>
      </w:r>
      <w:r w:rsidR="00241B02">
        <w:rPr>
          <w:rFonts w:asciiTheme="majorEastAsia" w:eastAsiaTheme="minorEastAsia" w:hAnsiTheme="majorEastAsia" w:cstheme="majorEastAsia"/>
          <w:noProof/>
        </w:rPr>
        <w:drawing>
          <wp:anchor distT="0" distB="0" distL="114300" distR="114300" simplePos="0" relativeHeight="251823104" behindDoc="0" locked="0" layoutInCell="1" allowOverlap="1" wp14:anchorId="5E2E7B06" wp14:editId="393D2A0F">
            <wp:simplePos x="0" y="0"/>
            <wp:positionH relativeFrom="column">
              <wp:posOffset>3025302</wp:posOffset>
            </wp:positionH>
            <wp:positionV relativeFrom="paragraph">
              <wp:posOffset>-683260</wp:posOffset>
            </wp:positionV>
            <wp:extent cx="2695013" cy="1868697"/>
            <wp:effectExtent l="0" t="0" r="0" b="11430"/>
            <wp:wrapNone/>
            <wp:docPr id="143" name="Picture 143" descr="../../../Desktop/Screen%20Shot%202018-07-31%20at%203.43.45%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esktop/Screen%20Shot%202018-07-31%20at%203.43.45%20PM.p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1330" cy="1880011"/>
                    </a:xfrm>
                    <a:prstGeom prst="rect">
                      <a:avLst/>
                    </a:prstGeom>
                    <a:noFill/>
                    <a:ln>
                      <a:noFill/>
                    </a:ln>
                  </pic:spPr>
                </pic:pic>
              </a:graphicData>
            </a:graphic>
            <wp14:sizeRelH relativeFrom="page">
              <wp14:pctWidth>0</wp14:pctWidth>
            </wp14:sizeRelH>
            <wp14:sizeRelV relativeFrom="page">
              <wp14:pctHeight>0</wp14:pctHeight>
            </wp14:sizeRelV>
          </wp:anchor>
        </w:drawing>
      </w:r>
      <w:r w:rsidR="007E1AEB">
        <w:rPr>
          <w:rFonts w:asciiTheme="majorEastAsia" w:eastAsiaTheme="minorEastAsia" w:hAnsiTheme="majorEastAsia" w:cstheme="majorEastAsia"/>
          <w:noProof/>
        </w:rPr>
        <w:drawing>
          <wp:anchor distT="0" distB="0" distL="114300" distR="114300" simplePos="0" relativeHeight="251810816" behindDoc="0" locked="0" layoutInCell="1" allowOverlap="1" wp14:anchorId="3765D2DD" wp14:editId="2DE09826">
            <wp:simplePos x="0" y="0"/>
            <wp:positionH relativeFrom="column">
              <wp:posOffset>-289303</wp:posOffset>
            </wp:positionH>
            <wp:positionV relativeFrom="paragraph">
              <wp:posOffset>-684949</wp:posOffset>
            </wp:positionV>
            <wp:extent cx="2626833" cy="1936307"/>
            <wp:effectExtent l="0" t="0" r="0" b="0"/>
            <wp:wrapNone/>
            <wp:docPr id="131" name="Picture 131" descr="../../../Desktop/Screen%20Shot%202018-07-31%20at%203.24.0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8-07-31%20at%203.24.08%20PM.p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26833" cy="19363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4EE212" w14:textId="0691F342" w:rsidR="00F124A8" w:rsidRPr="00F124A8" w:rsidRDefault="00F124A8" w:rsidP="00F124A8">
      <w:pPr>
        <w:rPr>
          <w:rFonts w:asciiTheme="majorEastAsia" w:eastAsiaTheme="minorEastAsia" w:hAnsiTheme="majorEastAsia" w:cstheme="majorEastAsia"/>
        </w:rPr>
      </w:pPr>
    </w:p>
    <w:p w14:paraId="5BF6AD0C" w14:textId="5ED5F028" w:rsidR="00F124A8" w:rsidRPr="00F124A8" w:rsidRDefault="009B7289" w:rsidP="00F124A8">
      <w:pPr>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824128" behindDoc="0" locked="0" layoutInCell="1" allowOverlap="1" wp14:anchorId="60C75A96" wp14:editId="63CBAF57">
                <wp:simplePos x="0" y="0"/>
                <wp:positionH relativeFrom="column">
                  <wp:posOffset>50800</wp:posOffset>
                </wp:positionH>
                <wp:positionV relativeFrom="paragraph">
                  <wp:posOffset>108585</wp:posOffset>
                </wp:positionV>
                <wp:extent cx="1259840" cy="575945"/>
                <wp:effectExtent l="0" t="0" r="35560" b="33655"/>
                <wp:wrapThrough wrapText="bothSides">
                  <wp:wrapPolygon edited="0">
                    <wp:start x="0" y="0"/>
                    <wp:lineTo x="0" y="21910"/>
                    <wp:lineTo x="21774" y="21910"/>
                    <wp:lineTo x="21774" y="0"/>
                    <wp:lineTo x="0" y="0"/>
                  </wp:wrapPolygon>
                </wp:wrapThrough>
                <wp:docPr id="144" name="Double Bracket 144"/>
                <wp:cNvGraphicFramePr/>
                <a:graphic xmlns:a="http://schemas.openxmlformats.org/drawingml/2006/main">
                  <a:graphicData uri="http://schemas.microsoft.com/office/word/2010/wordprocessingShape">
                    <wps:wsp>
                      <wps:cNvSpPr/>
                      <wps:spPr>
                        <a:xfrm>
                          <a:off x="0" y="0"/>
                          <a:ext cx="1259840" cy="575945"/>
                        </a:xfrm>
                        <a:prstGeom prst="bracketPair">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1415E5EC"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144" o:spid="_x0000_s1026" type="#_x0000_t185" style="position:absolute;margin-left:4pt;margin-top:8.55pt;width:99.2pt;height:45.3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" strokecolor="#4472c4 [3204]" strokeweight="1.5pt">
                <v:stroke joinstyle="miter"/>
                <w10:wrap type="through"/>
              </v:shape>
            </w:pict>
          </mc:Fallback>
        </mc:AlternateContent>
      </w:r>
    </w:p>
    <w:p w14:paraId="03E43D03" w14:textId="02FAEA91" w:rsidR="00F124A8" w:rsidRPr="00F124A8" w:rsidRDefault="009B7289" w:rsidP="00F124A8">
      <w:pPr>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825152" behindDoc="0" locked="0" layoutInCell="1" allowOverlap="1" wp14:anchorId="2468DDE0" wp14:editId="18129205">
                <wp:simplePos x="0" y="0"/>
                <wp:positionH relativeFrom="column">
                  <wp:posOffset>1425832</wp:posOffset>
                </wp:positionH>
                <wp:positionV relativeFrom="paragraph">
                  <wp:posOffset>157804</wp:posOffset>
                </wp:positionV>
                <wp:extent cx="1371600" cy="0"/>
                <wp:effectExtent l="0" t="76200" r="50800" b="101600"/>
                <wp:wrapNone/>
                <wp:docPr id="145" name="Straight Arrow Connector 145"/>
                <wp:cNvGraphicFramePr/>
                <a:graphic xmlns:a="http://schemas.openxmlformats.org/drawingml/2006/main">
                  <a:graphicData uri="http://schemas.microsoft.com/office/word/2010/wordprocessingShape">
                    <wps:wsp>
                      <wps:cNvCnPr/>
                      <wps:spPr>
                        <a:xfrm>
                          <a:off x="0" y="0"/>
                          <a:ext cx="13716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01C9A754" id="Straight Arrow Connector 145" o:spid="_x0000_s1026" type="#_x0000_t32" style="position:absolute;margin-left:112.25pt;margin-top:12.45pt;width:108pt;height:0;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" strokecolor="#4472c4 [3204]" strokeweight=".5pt">
                <v:stroke endarrow="block" joinstyle="miter"/>
              </v:shape>
            </w:pict>
          </mc:Fallback>
        </mc:AlternateContent>
      </w:r>
    </w:p>
    <w:p w14:paraId="7251DBCC" w14:textId="51D785C5" w:rsidR="00F124A8" w:rsidRPr="00F124A8" w:rsidRDefault="00F124A8" w:rsidP="00F124A8">
      <w:pPr>
        <w:rPr>
          <w:rFonts w:asciiTheme="majorEastAsia" w:eastAsiaTheme="minorEastAsia" w:hAnsiTheme="majorEastAsia" w:cstheme="majorEastAsia"/>
        </w:rPr>
      </w:pPr>
    </w:p>
    <w:p w14:paraId="055F24E7" w14:textId="4081A5B0" w:rsidR="00F124A8" w:rsidRPr="00F124A8" w:rsidRDefault="00F124A8" w:rsidP="00F124A8">
      <w:pPr>
        <w:rPr>
          <w:rFonts w:asciiTheme="majorEastAsia" w:eastAsiaTheme="minorEastAsia" w:hAnsiTheme="majorEastAsia" w:cstheme="majorEastAsia"/>
        </w:rPr>
      </w:pPr>
    </w:p>
    <w:p w14:paraId="52A804B7" w14:textId="40EF7876" w:rsidR="00F124A8" w:rsidRPr="00F124A8" w:rsidRDefault="009957CF" w:rsidP="00F124A8">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817984" behindDoc="0" locked="0" layoutInCell="1" allowOverlap="1" wp14:anchorId="42432CEA" wp14:editId="4D34CF9D">
            <wp:simplePos x="0" y="0"/>
            <wp:positionH relativeFrom="column">
              <wp:posOffset>-173355</wp:posOffset>
            </wp:positionH>
            <wp:positionV relativeFrom="paragraph">
              <wp:posOffset>207645</wp:posOffset>
            </wp:positionV>
            <wp:extent cx="2469515" cy="1901825"/>
            <wp:effectExtent l="0" t="0" r="0" b="3175"/>
            <wp:wrapNone/>
            <wp:docPr id="138" name="Picture 138" descr="../../../Desktop/Screen%20Shot%202018-07-31%20at%203.24.31%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creen%20Shot%202018-07-31%20at%203.24.31%20PM.p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69515" cy="1901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5AF96" w14:textId="626878D6" w:rsidR="00F124A8" w:rsidRPr="00F124A8" w:rsidRDefault="009957CF" w:rsidP="00F124A8">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821056" behindDoc="0" locked="0" layoutInCell="1" allowOverlap="1" wp14:anchorId="1382527A" wp14:editId="13228F39">
            <wp:simplePos x="0" y="0"/>
            <wp:positionH relativeFrom="column">
              <wp:posOffset>2905760</wp:posOffset>
            </wp:positionH>
            <wp:positionV relativeFrom="paragraph">
              <wp:posOffset>28575</wp:posOffset>
            </wp:positionV>
            <wp:extent cx="2969895" cy="1937385"/>
            <wp:effectExtent l="0" t="0" r="1905" b="0"/>
            <wp:wrapNone/>
            <wp:docPr id="141" name="Picture 141" descr="../../../Desktop/Screen%20Shot%202018-07-31%20at%203.24.37%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sktop/Screen%20Shot%202018-07-31%20at%203.24.37%20PM.p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9895" cy="1937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20CD5F" w14:textId="4878C01C" w:rsidR="00F124A8" w:rsidRDefault="00F124A8" w:rsidP="00F124A8">
      <w:pPr>
        <w:tabs>
          <w:tab w:val="left" w:pos="3294"/>
        </w:tabs>
        <w:rPr>
          <w:rFonts w:asciiTheme="majorEastAsia" w:eastAsiaTheme="minorEastAsia" w:hAnsiTheme="majorEastAsia" w:cstheme="majorEastAsia"/>
        </w:rPr>
      </w:pPr>
    </w:p>
    <w:p w14:paraId="03CEDBC8" w14:textId="29A34E7A" w:rsidR="000C7129" w:rsidRDefault="009957CF" w:rsidP="00F124A8">
      <w:pPr>
        <w:tabs>
          <w:tab w:val="left" w:pos="3294"/>
        </w:tabs>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835392" behindDoc="0" locked="0" layoutInCell="1" allowOverlap="1" wp14:anchorId="3BD9D142" wp14:editId="08988A6F">
                <wp:simplePos x="0" y="0"/>
                <wp:positionH relativeFrom="column">
                  <wp:posOffset>-629285</wp:posOffset>
                </wp:positionH>
                <wp:positionV relativeFrom="paragraph">
                  <wp:posOffset>260985</wp:posOffset>
                </wp:positionV>
                <wp:extent cx="451485" cy="335915"/>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51485" cy="3359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3CB7D0B" w14:textId="5988978B" w:rsidR="009A6663" w:rsidRDefault="009A6663" w:rsidP="009957CF">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BD9D142" id="Text Box 3" o:spid="_x0000_s1047" type="#_x0000_t202" style="position:absolute;margin-left:-49.55pt;margin-top:20.55pt;width:35.55pt;height:26.4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" filled="f" stroked="f">
                <v:textbox>
                  <w:txbxContent>
                    <w:p w14:paraId="73CB7D0B" w14:textId="5988978B" w:rsidR="00357ECB" w:rsidRDefault="00357ECB" w:rsidP="009957CF">
                      <w:r>
                        <w:t>(B)</w:t>
                      </w:r>
                    </w:p>
                  </w:txbxContent>
                </v:textbox>
                <w10:wrap type="square"/>
              </v:shape>
            </w:pict>
          </mc:Fallback>
        </mc:AlternateContent>
      </w:r>
    </w:p>
    <w:p w14:paraId="24737D4C" w14:textId="72D7E821" w:rsidR="00F124A8" w:rsidRDefault="009957CF" w:rsidP="00F124A8">
      <w:pPr>
        <w:tabs>
          <w:tab w:val="left" w:pos="3294"/>
        </w:tabs>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849728" behindDoc="0" locked="0" layoutInCell="1" allowOverlap="1" wp14:anchorId="7D4BE3E2" wp14:editId="13659214">
                <wp:simplePos x="0" y="0"/>
                <wp:positionH relativeFrom="column">
                  <wp:posOffset>2800350</wp:posOffset>
                </wp:positionH>
                <wp:positionV relativeFrom="paragraph">
                  <wp:posOffset>85725</wp:posOffset>
                </wp:positionV>
                <wp:extent cx="451485" cy="335915"/>
                <wp:effectExtent l="0" t="0" r="0" b="0"/>
                <wp:wrapSquare wrapText="bothSides"/>
                <wp:docPr id="45" name="Text Box 45"/>
                <wp:cNvGraphicFramePr/>
                <a:graphic xmlns:a="http://schemas.openxmlformats.org/drawingml/2006/main">
                  <a:graphicData uri="http://schemas.microsoft.com/office/word/2010/wordprocessingShape">
                    <wps:wsp>
                      <wps:cNvSpPr txBox="1"/>
                      <wps:spPr>
                        <a:xfrm>
                          <a:off x="0" y="0"/>
                          <a:ext cx="451485" cy="3359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C1B32B" w14:textId="3AA1CD73" w:rsidR="009A6663" w:rsidRDefault="009A6663" w:rsidP="009957CF">
                            <w:r>
                              <w:t>(G)</w:t>
                            </w:r>
                            <w:r w:rsidRPr="009957CF">
                              <w:rPr>
                                <w:noProof/>
                                <w:lang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4BE3E2" id="Text Box 45" o:spid="_x0000_s1048" type="#_x0000_t202" style="position:absolute;margin-left:220.5pt;margin-top:6.75pt;width:35.55pt;height:26.4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" filled="f" stroked="f">
                <v:textbox>
                  <w:txbxContent>
                    <w:p w14:paraId="33C1B32B" w14:textId="3AA1CD73" w:rsidR="00357ECB" w:rsidRDefault="00357ECB" w:rsidP="009957CF">
                      <w:r>
                        <w:t>(G)</w:t>
                      </w:r>
                      <w:r w:rsidRPr="009957CF">
                        <w:rPr>
                          <w:noProof/>
                          <w:lang w:eastAsia="zh-CN"/>
                        </w:rPr>
                        <w:t xml:space="preserve"> </w:t>
                      </w:r>
                    </w:p>
                  </w:txbxContent>
                </v:textbox>
                <w10:wrap type="square"/>
              </v:shape>
            </w:pict>
          </mc:Fallback>
        </mc:AlternateContent>
      </w:r>
    </w:p>
    <w:p w14:paraId="79680F5E" w14:textId="3CACCF89" w:rsidR="002E3E6A" w:rsidRDefault="002E3E6A" w:rsidP="00F124A8">
      <w:pPr>
        <w:tabs>
          <w:tab w:val="left" w:pos="3294"/>
        </w:tabs>
        <w:rPr>
          <w:rFonts w:asciiTheme="majorEastAsia" w:eastAsiaTheme="minorEastAsia" w:hAnsiTheme="majorEastAsia" w:cstheme="majorEastAsia"/>
        </w:rPr>
      </w:pPr>
    </w:p>
    <w:p w14:paraId="28226FE0" w14:textId="66EC2BE6" w:rsidR="002E3E6A" w:rsidRDefault="002E3E6A" w:rsidP="00F124A8">
      <w:pPr>
        <w:tabs>
          <w:tab w:val="left" w:pos="3294"/>
        </w:tabs>
        <w:rPr>
          <w:rFonts w:asciiTheme="majorEastAsia" w:eastAsiaTheme="minorEastAsia" w:hAnsiTheme="majorEastAsia" w:cstheme="majorEastAsia"/>
        </w:rPr>
      </w:pPr>
    </w:p>
    <w:p w14:paraId="4C2ABF6A" w14:textId="57CE0B3D" w:rsidR="002E3E6A" w:rsidRDefault="002E3E6A" w:rsidP="00F124A8">
      <w:pPr>
        <w:tabs>
          <w:tab w:val="left" w:pos="3294"/>
        </w:tabs>
        <w:rPr>
          <w:rFonts w:asciiTheme="majorEastAsia" w:eastAsiaTheme="minorEastAsia" w:hAnsiTheme="majorEastAsia" w:cstheme="majorEastAsia"/>
        </w:rPr>
      </w:pPr>
    </w:p>
    <w:p w14:paraId="1EFE1396" w14:textId="3B2BC534" w:rsidR="002E3E6A" w:rsidRDefault="002E3E6A" w:rsidP="00F124A8">
      <w:pPr>
        <w:tabs>
          <w:tab w:val="left" w:pos="3294"/>
        </w:tabs>
        <w:rPr>
          <w:rFonts w:asciiTheme="majorEastAsia" w:eastAsiaTheme="minorEastAsia" w:hAnsiTheme="majorEastAsia" w:cstheme="majorEastAsia"/>
        </w:rPr>
      </w:pPr>
    </w:p>
    <w:p w14:paraId="14421F50" w14:textId="3E8A2DF3" w:rsidR="002E3E6A" w:rsidRDefault="002E3E6A" w:rsidP="00F124A8">
      <w:pPr>
        <w:tabs>
          <w:tab w:val="left" w:pos="3294"/>
        </w:tabs>
        <w:rPr>
          <w:rFonts w:asciiTheme="majorEastAsia" w:eastAsiaTheme="minorEastAsia" w:hAnsiTheme="majorEastAsia" w:cstheme="majorEastAsia"/>
        </w:rPr>
      </w:pPr>
    </w:p>
    <w:p w14:paraId="47B7EDEB" w14:textId="13EADBB1" w:rsidR="002E3E6A" w:rsidRDefault="002E3E6A" w:rsidP="00F124A8">
      <w:pPr>
        <w:tabs>
          <w:tab w:val="left" w:pos="3294"/>
        </w:tabs>
        <w:rPr>
          <w:rFonts w:asciiTheme="majorEastAsia" w:eastAsiaTheme="minorEastAsia" w:hAnsiTheme="majorEastAsia" w:cstheme="majorEastAsia"/>
        </w:rPr>
      </w:pPr>
    </w:p>
    <w:p w14:paraId="762F3080" w14:textId="326BCB6D" w:rsidR="002E3E6A" w:rsidRDefault="009957CF" w:rsidP="00F124A8">
      <w:pPr>
        <w:tabs>
          <w:tab w:val="left" w:pos="3294"/>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816960" behindDoc="0" locked="0" layoutInCell="1" allowOverlap="1" wp14:anchorId="081072BF" wp14:editId="6608A056">
            <wp:simplePos x="0" y="0"/>
            <wp:positionH relativeFrom="column">
              <wp:posOffset>-181610</wp:posOffset>
            </wp:positionH>
            <wp:positionV relativeFrom="paragraph">
              <wp:posOffset>225425</wp:posOffset>
            </wp:positionV>
            <wp:extent cx="2558415" cy="1905635"/>
            <wp:effectExtent l="0" t="0" r="6985" b="0"/>
            <wp:wrapNone/>
            <wp:docPr id="136" name="Picture 136" descr="../../../Desktop/Screen%20Shot%202018-07-31%20at%203.25.20%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ktop/Screen%20Shot%202018-07-31%20at%203.25.20%20PM.p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58415" cy="1905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29ED21" w14:textId="1A12F884" w:rsidR="000C7129" w:rsidRDefault="009957CF" w:rsidP="00F124A8">
      <w:pPr>
        <w:tabs>
          <w:tab w:val="left" w:pos="3294"/>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822080" behindDoc="0" locked="0" layoutInCell="1" allowOverlap="1" wp14:anchorId="7BB9921B" wp14:editId="4C873958">
            <wp:simplePos x="0" y="0"/>
            <wp:positionH relativeFrom="column">
              <wp:posOffset>2906395</wp:posOffset>
            </wp:positionH>
            <wp:positionV relativeFrom="paragraph">
              <wp:posOffset>45720</wp:posOffset>
            </wp:positionV>
            <wp:extent cx="2855433" cy="1833569"/>
            <wp:effectExtent l="0" t="0" r="0" b="0"/>
            <wp:wrapNone/>
            <wp:docPr id="142" name="Picture 142" descr="../../../Desktop/Screen%20Shot%202018-07-31%20at%203.25.3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esktop/Screen%20Shot%202018-07-31%20at%203.25.39%20PM.p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55433" cy="183356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08CC8F" w14:textId="6E654209" w:rsidR="00900FE6" w:rsidRDefault="00900FE6" w:rsidP="00F124A8">
      <w:pPr>
        <w:tabs>
          <w:tab w:val="left" w:pos="3294"/>
        </w:tabs>
        <w:rPr>
          <w:rFonts w:asciiTheme="majorEastAsia" w:eastAsiaTheme="minorEastAsia" w:hAnsiTheme="majorEastAsia" w:cstheme="majorEastAsia"/>
        </w:rPr>
      </w:pPr>
    </w:p>
    <w:p w14:paraId="2B44C712" w14:textId="75290C83" w:rsidR="00900FE6" w:rsidRDefault="009957CF" w:rsidP="00241B02">
      <w:pPr>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855872" behindDoc="0" locked="0" layoutInCell="1" allowOverlap="1" wp14:anchorId="42D20270" wp14:editId="0CB28D5F">
                <wp:simplePos x="0" y="0"/>
                <wp:positionH relativeFrom="column">
                  <wp:posOffset>2794635</wp:posOffset>
                </wp:positionH>
                <wp:positionV relativeFrom="paragraph">
                  <wp:posOffset>4040505</wp:posOffset>
                </wp:positionV>
                <wp:extent cx="461010" cy="345440"/>
                <wp:effectExtent l="0" t="0" r="0" b="10160"/>
                <wp:wrapSquare wrapText="bothSides"/>
                <wp:docPr id="71" name="Text Box 71"/>
                <wp:cNvGraphicFramePr/>
                <a:graphic xmlns:a="http://schemas.openxmlformats.org/drawingml/2006/main">
                  <a:graphicData uri="http://schemas.microsoft.com/office/word/2010/wordprocessingShape">
                    <wps:wsp>
                      <wps:cNvSpPr txBox="1"/>
                      <wps:spPr>
                        <a:xfrm>
                          <a:off x="0" y="0"/>
                          <a:ext cx="4610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66DBD" w14:textId="72AACD77" w:rsidR="009A6663" w:rsidRDefault="009A6663" w:rsidP="009957CF">
                            <w:r>
                              <w:t>(J)</w:t>
                            </w:r>
                            <w:r w:rsidRPr="009957CF">
                              <w:rPr>
                                <w:noProof/>
                                <w:lang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D20270" id="Text Box 71" o:spid="_x0000_s1049" type="#_x0000_t202" style="position:absolute;margin-left:220.05pt;margin-top:318.15pt;width:36.3pt;height:27.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" filled="f" stroked="f">
                <v:textbox>
                  <w:txbxContent>
                    <w:p w14:paraId="53A66DBD" w14:textId="72AACD77" w:rsidR="00357ECB" w:rsidRDefault="00357ECB" w:rsidP="009957CF">
                      <w:r>
                        <w:t>(J)</w:t>
                      </w:r>
                      <w:r w:rsidRPr="009957CF">
                        <w:rPr>
                          <w:noProof/>
                          <w:lang w:eastAsia="zh-CN"/>
                        </w:rPr>
                        <w:t xml:space="preserve"> </w:t>
                      </w:r>
                    </w:p>
                  </w:txbxContent>
                </v:textbox>
                <w10:wrap type="square"/>
              </v:shape>
            </w:pict>
          </mc:Fallback>
        </mc:AlternateContent>
      </w:r>
      <w:r>
        <w:rPr>
          <w:rFonts w:asciiTheme="majorEastAsia" w:eastAsiaTheme="minorEastAsia" w:hAnsiTheme="majorEastAsia" w:cstheme="majorEastAsia"/>
          <w:noProof/>
        </w:rPr>
        <mc:AlternateContent>
          <mc:Choice Requires="wps">
            <w:drawing>
              <wp:anchor distT="0" distB="0" distL="114300" distR="114300" simplePos="0" relativeHeight="251853824" behindDoc="0" locked="0" layoutInCell="1" allowOverlap="1" wp14:anchorId="367B3AC4" wp14:editId="733BAE9B">
                <wp:simplePos x="0" y="0"/>
                <wp:positionH relativeFrom="column">
                  <wp:posOffset>2908935</wp:posOffset>
                </wp:positionH>
                <wp:positionV relativeFrom="paragraph">
                  <wp:posOffset>2211705</wp:posOffset>
                </wp:positionV>
                <wp:extent cx="461010" cy="345440"/>
                <wp:effectExtent l="0" t="0" r="0" b="10160"/>
                <wp:wrapSquare wrapText="bothSides"/>
                <wp:docPr id="58" name="Text Box 58"/>
                <wp:cNvGraphicFramePr/>
                <a:graphic xmlns:a="http://schemas.openxmlformats.org/drawingml/2006/main">
                  <a:graphicData uri="http://schemas.microsoft.com/office/word/2010/wordprocessingShape">
                    <wps:wsp>
                      <wps:cNvSpPr txBox="1"/>
                      <wps:spPr>
                        <a:xfrm>
                          <a:off x="0" y="0"/>
                          <a:ext cx="4610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FCF4E9" w14:textId="07970625" w:rsidR="009A6663" w:rsidRDefault="009A6663" w:rsidP="009957CF">
                            <w:r>
                              <w:t>(I)</w:t>
                            </w:r>
                            <w:r w:rsidRPr="009957CF">
                              <w:rPr>
                                <w:noProof/>
                                <w:lang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7B3AC4" id="Text Box 58" o:spid="_x0000_s1050" type="#_x0000_t202" style="position:absolute;margin-left:229.05pt;margin-top:174.15pt;width:36.3pt;height:27.2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" filled="f" stroked="f">
                <v:textbox>
                  <w:txbxContent>
                    <w:p w14:paraId="1DFCF4E9" w14:textId="07970625" w:rsidR="00357ECB" w:rsidRDefault="00357ECB" w:rsidP="009957CF">
                      <w:r>
                        <w:t>(I)</w:t>
                      </w:r>
                      <w:r w:rsidRPr="009957CF">
                        <w:rPr>
                          <w:noProof/>
                          <w:lang w:eastAsia="zh-CN"/>
                        </w:rPr>
                        <w:t xml:space="preserve"> </w:t>
                      </w:r>
                    </w:p>
                  </w:txbxContent>
                </v:textbox>
                <w10:wrap type="square"/>
              </v:shape>
            </w:pict>
          </mc:Fallback>
        </mc:AlternateContent>
      </w:r>
      <w:r>
        <w:rPr>
          <w:rFonts w:asciiTheme="majorEastAsia" w:eastAsiaTheme="minorEastAsia" w:hAnsiTheme="majorEastAsia" w:cstheme="majorEastAsia"/>
          <w:noProof/>
        </w:rPr>
        <mc:AlternateContent>
          <mc:Choice Requires="wps">
            <w:drawing>
              <wp:anchor distT="0" distB="0" distL="114300" distR="114300" simplePos="0" relativeHeight="251851776" behindDoc="0" locked="0" layoutInCell="1" allowOverlap="1" wp14:anchorId="364009B8" wp14:editId="1ACBF771">
                <wp:simplePos x="0" y="0"/>
                <wp:positionH relativeFrom="column">
                  <wp:posOffset>2790825</wp:posOffset>
                </wp:positionH>
                <wp:positionV relativeFrom="paragraph">
                  <wp:posOffset>266700</wp:posOffset>
                </wp:positionV>
                <wp:extent cx="461010" cy="345440"/>
                <wp:effectExtent l="0" t="0" r="0" b="10160"/>
                <wp:wrapSquare wrapText="bothSides"/>
                <wp:docPr id="56" name="Text Box 56"/>
                <wp:cNvGraphicFramePr/>
                <a:graphic xmlns:a="http://schemas.openxmlformats.org/drawingml/2006/main">
                  <a:graphicData uri="http://schemas.microsoft.com/office/word/2010/wordprocessingShape">
                    <wps:wsp>
                      <wps:cNvSpPr txBox="1"/>
                      <wps:spPr>
                        <a:xfrm>
                          <a:off x="0" y="0"/>
                          <a:ext cx="46101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C68F83" w14:textId="5E4241AB" w:rsidR="009A6663" w:rsidRDefault="009A6663" w:rsidP="009957CF">
                            <w:r>
                              <w:t>(H)</w:t>
                            </w:r>
                            <w:r w:rsidRPr="009957CF">
                              <w:rPr>
                                <w:noProof/>
                                <w:lang w:eastAsia="zh-C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4009B8" id="Text Box 56" o:spid="_x0000_s1051" type="#_x0000_t202" style="position:absolute;margin-left:219.75pt;margin-top:21pt;width:36.3pt;height:27.2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" filled="f" stroked="f">
                <v:textbox>
                  <w:txbxContent>
                    <w:p w14:paraId="3AC68F83" w14:textId="5E4241AB" w:rsidR="00357ECB" w:rsidRDefault="00357ECB" w:rsidP="009957CF">
                      <w:r>
                        <w:t>(H)</w:t>
                      </w:r>
                      <w:r w:rsidRPr="009957CF">
                        <w:rPr>
                          <w:noProof/>
                          <w:lang w:eastAsia="zh-CN"/>
                        </w:rPr>
                        <w:t xml:space="preserve"> </w:t>
                      </w:r>
                    </w:p>
                  </w:txbxContent>
                </v:textbox>
                <w10:wrap type="square"/>
              </v:shape>
            </w:pict>
          </mc:Fallback>
        </mc:AlternateContent>
      </w:r>
      <w:r>
        <w:rPr>
          <w:rFonts w:asciiTheme="majorEastAsia" w:eastAsiaTheme="minorEastAsia" w:hAnsiTheme="majorEastAsia" w:cstheme="majorEastAsia"/>
          <w:noProof/>
        </w:rPr>
        <mc:AlternateContent>
          <mc:Choice Requires="wps">
            <w:drawing>
              <wp:anchor distT="0" distB="0" distL="114300" distR="114300" simplePos="0" relativeHeight="251843584" behindDoc="0" locked="0" layoutInCell="1" allowOverlap="1" wp14:anchorId="629C9C76" wp14:editId="4C3C527E">
                <wp:simplePos x="0" y="0"/>
                <wp:positionH relativeFrom="column">
                  <wp:posOffset>-634365</wp:posOffset>
                </wp:positionH>
                <wp:positionV relativeFrom="paragraph">
                  <wp:posOffset>4047490</wp:posOffset>
                </wp:positionV>
                <wp:extent cx="461010" cy="450215"/>
                <wp:effectExtent l="0" t="0" r="0" b="6985"/>
                <wp:wrapSquare wrapText="bothSides"/>
                <wp:docPr id="27" name="Text Box 27"/>
                <wp:cNvGraphicFramePr/>
                <a:graphic xmlns:a="http://schemas.openxmlformats.org/drawingml/2006/main">
                  <a:graphicData uri="http://schemas.microsoft.com/office/word/2010/wordprocessingShape">
                    <wps:wsp>
                      <wps:cNvSpPr txBox="1"/>
                      <wps:spPr>
                        <a:xfrm>
                          <a:off x="0" y="0"/>
                          <a:ext cx="461010" cy="4502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FE973F" w14:textId="74DA5EAC" w:rsidR="009A6663" w:rsidRDefault="009A6663" w:rsidP="009957CF">
                            <w: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29C9C76" id="Text Box 27" o:spid="_x0000_s1052" type="#_x0000_t202" style="position:absolute;margin-left:-49.95pt;margin-top:318.7pt;width:36.3pt;height:35.4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" filled="f" stroked="f">
                <v:textbox>
                  <w:txbxContent>
                    <w:p w14:paraId="7EFE973F" w14:textId="74DA5EAC" w:rsidR="00357ECB" w:rsidRDefault="00357ECB" w:rsidP="009957CF">
                      <w:r>
                        <w:t>(E)</w:t>
                      </w:r>
                    </w:p>
                  </w:txbxContent>
                </v:textbox>
                <w10:wrap type="square"/>
              </v:shape>
            </w:pict>
          </mc:Fallback>
        </mc:AlternateContent>
      </w:r>
      <w:r>
        <w:rPr>
          <w:rFonts w:asciiTheme="majorEastAsia" w:eastAsiaTheme="minorEastAsia" w:hAnsiTheme="majorEastAsia" w:cstheme="majorEastAsia"/>
          <w:noProof/>
        </w:rPr>
        <mc:AlternateContent>
          <mc:Choice Requires="wps">
            <w:drawing>
              <wp:anchor distT="0" distB="0" distL="114300" distR="114300" simplePos="0" relativeHeight="251839488" behindDoc="0" locked="0" layoutInCell="1" allowOverlap="1" wp14:anchorId="4495C2E1" wp14:editId="5A3493D5">
                <wp:simplePos x="0" y="0"/>
                <wp:positionH relativeFrom="column">
                  <wp:posOffset>-638175</wp:posOffset>
                </wp:positionH>
                <wp:positionV relativeFrom="paragraph">
                  <wp:posOffset>2095500</wp:posOffset>
                </wp:positionV>
                <wp:extent cx="461010" cy="342900"/>
                <wp:effectExtent l="0" t="0" r="0" b="12700"/>
                <wp:wrapSquare wrapText="bothSides"/>
                <wp:docPr id="12" name="Text Box 12"/>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8E6BFE" w14:textId="2E1849F7" w:rsidR="009A6663" w:rsidRDefault="009A6663" w:rsidP="009957CF">
                            <w: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495C2E1" id="Text Box 12" o:spid="_x0000_s1053" type="#_x0000_t202" style="position:absolute;margin-left:-50.25pt;margin-top:165pt;width:36.3pt;height:27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" filled="f" stroked="f">
                <v:textbox>
                  <w:txbxContent>
                    <w:p w14:paraId="418E6BFE" w14:textId="2E1849F7" w:rsidR="00357ECB" w:rsidRDefault="00357ECB" w:rsidP="009957CF">
                      <w:r>
                        <w:t>(D)</w:t>
                      </w:r>
                    </w:p>
                  </w:txbxContent>
                </v:textbox>
                <w10:wrap type="square"/>
              </v:shape>
            </w:pict>
          </mc:Fallback>
        </mc:AlternateContent>
      </w:r>
      <w:r>
        <w:rPr>
          <w:rFonts w:asciiTheme="majorEastAsia" w:eastAsiaTheme="minorEastAsia" w:hAnsiTheme="majorEastAsia" w:cstheme="majorEastAsia"/>
          <w:noProof/>
        </w:rPr>
        <mc:AlternateContent>
          <mc:Choice Requires="wps">
            <w:drawing>
              <wp:anchor distT="0" distB="0" distL="114300" distR="114300" simplePos="0" relativeHeight="251837440" behindDoc="0" locked="0" layoutInCell="1" allowOverlap="1" wp14:anchorId="4965B928" wp14:editId="6E7FEB0A">
                <wp:simplePos x="0" y="0"/>
                <wp:positionH relativeFrom="column">
                  <wp:posOffset>-638175</wp:posOffset>
                </wp:positionH>
                <wp:positionV relativeFrom="paragraph">
                  <wp:posOffset>152400</wp:posOffset>
                </wp:positionV>
                <wp:extent cx="461010" cy="342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4610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7D80AD2" w14:textId="1AE6AFC6" w:rsidR="009A6663" w:rsidRDefault="009A6663" w:rsidP="009957CF">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965B928" id="Text Box 6" o:spid="_x0000_s1054" type="#_x0000_t202" style="position:absolute;margin-left:-50.25pt;margin-top:12pt;width:36.3pt;height:27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" filled="f" stroked="f">
                <v:textbox>
                  <w:txbxContent>
                    <w:p w14:paraId="57D80AD2" w14:textId="1AE6AFC6" w:rsidR="00357ECB" w:rsidRDefault="00357ECB" w:rsidP="009957CF">
                      <w:r>
                        <w:t>(C)</w:t>
                      </w:r>
                    </w:p>
                  </w:txbxContent>
                </v:textbox>
                <w10:wrap type="square"/>
              </v:shape>
            </w:pict>
          </mc:Fallback>
        </mc:AlternateContent>
      </w:r>
      <w:r>
        <w:rPr>
          <w:rFonts w:asciiTheme="majorEastAsia" w:eastAsiaTheme="minorEastAsia" w:hAnsiTheme="majorEastAsia" w:cstheme="majorEastAsia"/>
          <w:noProof/>
        </w:rPr>
        <w:drawing>
          <wp:anchor distT="0" distB="0" distL="114300" distR="114300" simplePos="0" relativeHeight="251660287" behindDoc="0" locked="0" layoutInCell="1" allowOverlap="1" wp14:anchorId="73DA35BC" wp14:editId="7DA28DD2">
            <wp:simplePos x="0" y="0"/>
            <wp:positionH relativeFrom="column">
              <wp:posOffset>2794635</wp:posOffset>
            </wp:positionH>
            <wp:positionV relativeFrom="paragraph">
              <wp:posOffset>3580765</wp:posOffset>
            </wp:positionV>
            <wp:extent cx="3310201" cy="1779963"/>
            <wp:effectExtent l="0" t="0" r="0" b="0"/>
            <wp:wrapNone/>
            <wp:docPr id="140" name="Picture 140" descr="../../../Desktop/Screen%20Shot%202018-07-31%20at%203.25.06%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esktop/Screen%20Shot%202018-07-31%20at%203.25.06%20PM.p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0201" cy="17799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noProof/>
        </w:rPr>
        <w:drawing>
          <wp:anchor distT="0" distB="0" distL="114300" distR="114300" simplePos="0" relativeHeight="251819008" behindDoc="0" locked="0" layoutInCell="1" allowOverlap="1" wp14:anchorId="2F5C1397" wp14:editId="2C2A391F">
            <wp:simplePos x="0" y="0"/>
            <wp:positionH relativeFrom="column">
              <wp:posOffset>2681605</wp:posOffset>
            </wp:positionH>
            <wp:positionV relativeFrom="paragraph">
              <wp:posOffset>1637665</wp:posOffset>
            </wp:positionV>
            <wp:extent cx="3456305" cy="1821180"/>
            <wp:effectExtent l="0" t="0" r="0" b="7620"/>
            <wp:wrapNone/>
            <wp:docPr id="139" name="Picture 139" descr="../../../Desktop/Screen%20Shot%202018-07-31%20at%203.26.06%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esktop/Screen%20Shot%202018-07-31%20at%203.26.06%20PM.pn"/>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56305" cy="1821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noProof/>
        </w:rPr>
        <w:drawing>
          <wp:anchor distT="0" distB="0" distL="114300" distR="114300" simplePos="0" relativeHeight="251815936" behindDoc="0" locked="0" layoutInCell="1" allowOverlap="1" wp14:anchorId="4444532A" wp14:editId="7EFC067E">
            <wp:simplePos x="0" y="0"/>
            <wp:positionH relativeFrom="column">
              <wp:posOffset>-179070</wp:posOffset>
            </wp:positionH>
            <wp:positionV relativeFrom="paragraph">
              <wp:posOffset>3582670</wp:posOffset>
            </wp:positionV>
            <wp:extent cx="2512533" cy="1903802"/>
            <wp:effectExtent l="0" t="0" r="2540" b="1270"/>
            <wp:wrapNone/>
            <wp:docPr id="135" name="Picture 135" descr="../../../Desktop/Screen%20Shot%202018-07-31%20at%203.24.52%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esktop/Screen%20Shot%202018-07-31%20at%203.24.52%20PM.p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12533" cy="1903802"/>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EastAsia" w:eastAsiaTheme="minorEastAsia" w:hAnsiTheme="majorEastAsia" w:cstheme="majorEastAsia"/>
          <w:noProof/>
        </w:rPr>
        <w:drawing>
          <wp:anchor distT="0" distB="0" distL="114300" distR="114300" simplePos="0" relativeHeight="251812864" behindDoc="0" locked="0" layoutInCell="1" allowOverlap="1" wp14:anchorId="3A70A503" wp14:editId="2ACCA293">
            <wp:simplePos x="0" y="0"/>
            <wp:positionH relativeFrom="column">
              <wp:posOffset>-173990</wp:posOffset>
            </wp:positionH>
            <wp:positionV relativeFrom="paragraph">
              <wp:posOffset>1644650</wp:posOffset>
            </wp:positionV>
            <wp:extent cx="2522220" cy="1922145"/>
            <wp:effectExtent l="0" t="0" r="0" b="8255"/>
            <wp:wrapNone/>
            <wp:docPr id="133" name="Picture 133" descr="../../../Desktop/Screen%20Shot%202018-07-31%20at%203.25.55%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sktop/Screen%20Shot%202018-07-31%20at%203.25.55%20PM.p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22220" cy="1922145"/>
                    </a:xfrm>
                    <a:prstGeom prst="rect">
                      <a:avLst/>
                    </a:prstGeom>
                    <a:noFill/>
                    <a:ln>
                      <a:noFill/>
                    </a:ln>
                  </pic:spPr>
                </pic:pic>
              </a:graphicData>
            </a:graphic>
            <wp14:sizeRelH relativeFrom="page">
              <wp14:pctWidth>0</wp14:pctWidth>
            </wp14:sizeRelH>
            <wp14:sizeRelV relativeFrom="page">
              <wp14:pctHeight>0</wp14:pctHeight>
            </wp14:sizeRelV>
          </wp:anchor>
        </w:drawing>
      </w:r>
      <w:r w:rsidR="007E1AEB">
        <w:rPr>
          <w:rFonts w:asciiTheme="majorEastAsia" w:eastAsiaTheme="minorEastAsia" w:hAnsiTheme="majorEastAsia" w:cstheme="majorEastAsia"/>
        </w:rPr>
        <w:br w:type="page"/>
      </w:r>
    </w:p>
    <w:p w14:paraId="0895D80E" w14:textId="72819A46" w:rsidR="00900FE6" w:rsidRDefault="007E0023" w:rsidP="00F124A8">
      <w:pPr>
        <w:tabs>
          <w:tab w:val="left" w:pos="3294"/>
        </w:tabs>
        <w:rPr>
          <w:rFonts w:asciiTheme="majorEastAsia" w:eastAsiaTheme="minorEastAsia" w:hAnsiTheme="majorEastAsia" w:cstheme="majorEastAsia"/>
        </w:rPr>
      </w:pPr>
      <w:r>
        <w:rPr>
          <w:rFonts w:asciiTheme="majorEastAsia" w:eastAsiaTheme="minorEastAsia" w:hAnsiTheme="majorEastAsia" w:cstheme="majorEastAsia"/>
          <w:b/>
          <w:noProof/>
        </w:rPr>
        <w:lastRenderedPageBreak/>
        <w:drawing>
          <wp:anchor distT="0" distB="0" distL="114300" distR="114300" simplePos="0" relativeHeight="251794432" behindDoc="0" locked="0" layoutInCell="1" allowOverlap="1" wp14:anchorId="597277C4" wp14:editId="7CCFBC14">
            <wp:simplePos x="0" y="0"/>
            <wp:positionH relativeFrom="column">
              <wp:posOffset>-752475</wp:posOffset>
            </wp:positionH>
            <wp:positionV relativeFrom="page">
              <wp:posOffset>918318</wp:posOffset>
            </wp:positionV>
            <wp:extent cx="5265420" cy="2118995"/>
            <wp:effectExtent l="0" t="0" r="0" b="0"/>
            <wp:wrapNone/>
            <wp:docPr id="112" name="Picture 112" descr="../../../Desktop/NNnorm_compare_plots/base0/noise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NNnorm_compare_plots/base0/noise5/f.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5420" cy="2118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8E54BE" w14:textId="77777777" w:rsidR="00900FE6" w:rsidRDefault="00900FE6" w:rsidP="00F124A8">
      <w:pPr>
        <w:tabs>
          <w:tab w:val="left" w:pos="3294"/>
        </w:tabs>
        <w:rPr>
          <w:rFonts w:asciiTheme="majorEastAsia" w:eastAsiaTheme="minorEastAsia" w:hAnsiTheme="majorEastAsia" w:cstheme="majorEastAsia"/>
        </w:rPr>
      </w:pPr>
    </w:p>
    <w:p w14:paraId="2A55FE0D" w14:textId="77777777" w:rsidR="00900FE6" w:rsidRDefault="00900FE6" w:rsidP="00F124A8">
      <w:pPr>
        <w:tabs>
          <w:tab w:val="left" w:pos="3294"/>
        </w:tabs>
        <w:rPr>
          <w:rFonts w:asciiTheme="majorEastAsia" w:eastAsiaTheme="minorEastAsia" w:hAnsiTheme="majorEastAsia" w:cstheme="majorEastAsia"/>
        </w:rPr>
      </w:pPr>
    </w:p>
    <w:p w14:paraId="40000A78" w14:textId="50D23AF0" w:rsidR="00900FE6" w:rsidRDefault="00900FE6" w:rsidP="00F124A8">
      <w:pPr>
        <w:tabs>
          <w:tab w:val="left" w:pos="3294"/>
        </w:tabs>
        <w:rPr>
          <w:rFonts w:asciiTheme="majorEastAsia" w:eastAsiaTheme="minorEastAsia" w:hAnsiTheme="majorEastAsia" w:cstheme="majorEastAsia"/>
        </w:rPr>
      </w:pPr>
    </w:p>
    <w:p w14:paraId="5C9E7DF3" w14:textId="77777777" w:rsidR="00900FE6" w:rsidRDefault="00900FE6" w:rsidP="00F124A8">
      <w:pPr>
        <w:tabs>
          <w:tab w:val="left" w:pos="3294"/>
        </w:tabs>
        <w:rPr>
          <w:rFonts w:asciiTheme="majorEastAsia" w:eastAsiaTheme="minorEastAsia" w:hAnsiTheme="majorEastAsia" w:cstheme="majorEastAsia"/>
        </w:rPr>
      </w:pPr>
    </w:p>
    <w:p w14:paraId="4752C3BF" w14:textId="5CD2EFA6" w:rsidR="00900FE6" w:rsidRDefault="00900FE6" w:rsidP="00F124A8">
      <w:pPr>
        <w:tabs>
          <w:tab w:val="left" w:pos="3294"/>
        </w:tabs>
        <w:rPr>
          <w:rFonts w:asciiTheme="majorEastAsia" w:eastAsiaTheme="minorEastAsia" w:hAnsiTheme="majorEastAsia" w:cstheme="majorEastAsia"/>
        </w:rPr>
      </w:pPr>
    </w:p>
    <w:p w14:paraId="4D2C4283" w14:textId="3884C65B" w:rsidR="00900FE6" w:rsidRDefault="00900FE6" w:rsidP="00F124A8">
      <w:pPr>
        <w:tabs>
          <w:tab w:val="left" w:pos="3294"/>
        </w:tabs>
        <w:rPr>
          <w:rFonts w:asciiTheme="majorEastAsia" w:eastAsiaTheme="minorEastAsia" w:hAnsiTheme="majorEastAsia" w:cstheme="majorEastAsia"/>
        </w:rPr>
      </w:pPr>
    </w:p>
    <w:p w14:paraId="6F7C9887" w14:textId="735B1B2A" w:rsidR="007E1AEB" w:rsidRDefault="007E1AEB" w:rsidP="00F124A8">
      <w:pPr>
        <w:tabs>
          <w:tab w:val="left" w:pos="3294"/>
        </w:tabs>
        <w:rPr>
          <w:rFonts w:asciiTheme="majorEastAsia" w:eastAsiaTheme="minorEastAsia" w:hAnsiTheme="majorEastAsia" w:cstheme="majorEastAsia"/>
        </w:rPr>
      </w:pPr>
    </w:p>
    <w:p w14:paraId="19F46157" w14:textId="2659B7C4" w:rsidR="007E1AEB" w:rsidRDefault="007E1AEB" w:rsidP="00F124A8">
      <w:pPr>
        <w:tabs>
          <w:tab w:val="left" w:pos="3294"/>
        </w:tabs>
        <w:rPr>
          <w:rFonts w:asciiTheme="majorEastAsia" w:eastAsiaTheme="minorEastAsia" w:hAnsiTheme="majorEastAsia" w:cstheme="majorEastAsia"/>
        </w:rPr>
      </w:pPr>
    </w:p>
    <w:p w14:paraId="4F470878" w14:textId="1E834E3D" w:rsidR="007E1AEB" w:rsidRDefault="007E1AEB" w:rsidP="00F124A8">
      <w:pPr>
        <w:tabs>
          <w:tab w:val="left" w:pos="3294"/>
        </w:tabs>
        <w:rPr>
          <w:rFonts w:asciiTheme="majorEastAsia" w:eastAsiaTheme="minorEastAsia" w:hAnsiTheme="majorEastAsia" w:cstheme="majorEastAsia"/>
        </w:rPr>
      </w:pPr>
    </w:p>
    <w:p w14:paraId="731CB078" w14:textId="2B0426F1" w:rsidR="007E1AEB" w:rsidRDefault="007E1AEB" w:rsidP="00F124A8">
      <w:pPr>
        <w:tabs>
          <w:tab w:val="left" w:pos="3294"/>
        </w:tabs>
        <w:rPr>
          <w:rFonts w:asciiTheme="majorEastAsia" w:eastAsiaTheme="minorEastAsia" w:hAnsiTheme="majorEastAsia" w:cstheme="majorEastAsia"/>
        </w:rPr>
      </w:pPr>
    </w:p>
    <w:p w14:paraId="2EAAD35F" w14:textId="27C256A4" w:rsidR="007E1AEB" w:rsidRDefault="007E0023" w:rsidP="00F124A8">
      <w:pPr>
        <w:tabs>
          <w:tab w:val="left" w:pos="3294"/>
        </w:tabs>
        <w:rPr>
          <w:rFonts w:asciiTheme="majorEastAsia" w:eastAsiaTheme="minorEastAsia" w:hAnsiTheme="majorEastAsia" w:cstheme="majorEastAsia"/>
        </w:rPr>
      </w:pPr>
      <w:r>
        <w:rPr>
          <w:rFonts w:asciiTheme="majorEastAsia" w:eastAsiaTheme="minorEastAsia" w:hAnsiTheme="majorEastAsia" w:cstheme="majorEastAsia"/>
          <w:b/>
          <w:noProof/>
        </w:rPr>
        <w:drawing>
          <wp:anchor distT="0" distB="0" distL="114300" distR="114300" simplePos="0" relativeHeight="251765760" behindDoc="0" locked="0" layoutInCell="1" allowOverlap="1" wp14:anchorId="3D079C38" wp14:editId="5F8CC9D6">
            <wp:simplePos x="0" y="0"/>
            <wp:positionH relativeFrom="column">
              <wp:posOffset>-750570</wp:posOffset>
            </wp:positionH>
            <wp:positionV relativeFrom="page">
              <wp:posOffset>3089910</wp:posOffset>
            </wp:positionV>
            <wp:extent cx="5474335" cy="2125980"/>
            <wp:effectExtent l="0" t="0" r="12065" b="7620"/>
            <wp:wrapNone/>
            <wp:docPr id="89" name="Picture 89" descr="../../../Desktop/NNnorm_compare_plots/base0/noise5/s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NNnorm_compare_plots/base0/noise5/sen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4335" cy="212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BAD04" w14:textId="27D16953" w:rsidR="007E1AEB" w:rsidRDefault="007E1AEB" w:rsidP="00F124A8">
      <w:pPr>
        <w:tabs>
          <w:tab w:val="left" w:pos="3294"/>
        </w:tabs>
        <w:rPr>
          <w:rFonts w:asciiTheme="majorEastAsia" w:eastAsiaTheme="minorEastAsia" w:hAnsiTheme="majorEastAsia" w:cstheme="majorEastAsia"/>
        </w:rPr>
      </w:pPr>
    </w:p>
    <w:p w14:paraId="25A95390" w14:textId="33147339" w:rsidR="007E1AEB" w:rsidRDefault="007E1AEB" w:rsidP="00F124A8">
      <w:pPr>
        <w:tabs>
          <w:tab w:val="left" w:pos="3294"/>
        </w:tabs>
        <w:rPr>
          <w:rFonts w:asciiTheme="majorEastAsia" w:eastAsiaTheme="minorEastAsia" w:hAnsiTheme="majorEastAsia" w:cstheme="majorEastAsia"/>
        </w:rPr>
      </w:pPr>
    </w:p>
    <w:p w14:paraId="6BF77E5F" w14:textId="77777777" w:rsidR="007E1AEB" w:rsidRDefault="007E1AEB" w:rsidP="00F124A8">
      <w:pPr>
        <w:tabs>
          <w:tab w:val="left" w:pos="3294"/>
        </w:tabs>
        <w:rPr>
          <w:rFonts w:asciiTheme="majorEastAsia" w:eastAsiaTheme="minorEastAsia" w:hAnsiTheme="majorEastAsia" w:cstheme="majorEastAsia"/>
        </w:rPr>
      </w:pPr>
    </w:p>
    <w:p w14:paraId="10B7F228" w14:textId="77777777" w:rsidR="007E1AEB" w:rsidRDefault="007E1AEB" w:rsidP="00F124A8">
      <w:pPr>
        <w:tabs>
          <w:tab w:val="left" w:pos="3294"/>
        </w:tabs>
        <w:rPr>
          <w:rFonts w:asciiTheme="majorEastAsia" w:eastAsiaTheme="minorEastAsia" w:hAnsiTheme="majorEastAsia" w:cstheme="majorEastAsia"/>
        </w:rPr>
      </w:pPr>
    </w:p>
    <w:p w14:paraId="7BD1B4E1" w14:textId="77777777" w:rsidR="007E1AEB" w:rsidRDefault="007E1AEB" w:rsidP="00F124A8">
      <w:pPr>
        <w:tabs>
          <w:tab w:val="left" w:pos="3294"/>
        </w:tabs>
        <w:rPr>
          <w:rFonts w:asciiTheme="majorEastAsia" w:eastAsiaTheme="minorEastAsia" w:hAnsiTheme="majorEastAsia" w:cstheme="majorEastAsia"/>
        </w:rPr>
      </w:pPr>
    </w:p>
    <w:p w14:paraId="36008A69" w14:textId="77777777" w:rsidR="00900FE6" w:rsidRDefault="00900FE6" w:rsidP="00F124A8">
      <w:pPr>
        <w:tabs>
          <w:tab w:val="left" w:pos="3294"/>
        </w:tabs>
        <w:rPr>
          <w:rFonts w:asciiTheme="majorEastAsia" w:eastAsiaTheme="minorEastAsia" w:hAnsiTheme="majorEastAsia" w:cstheme="majorEastAsia"/>
        </w:rPr>
      </w:pPr>
    </w:p>
    <w:p w14:paraId="0B64A06E" w14:textId="09FA6B81" w:rsidR="002E3E6A" w:rsidRDefault="002E3E6A" w:rsidP="00F124A8">
      <w:pPr>
        <w:tabs>
          <w:tab w:val="left" w:pos="3294"/>
        </w:tabs>
        <w:rPr>
          <w:rFonts w:asciiTheme="majorEastAsia" w:eastAsiaTheme="minorEastAsia" w:hAnsiTheme="majorEastAsia" w:cstheme="majorEastAsia"/>
        </w:rPr>
      </w:pPr>
      <w:r w:rsidRPr="002E3E6A">
        <w:rPr>
          <w:rFonts w:asciiTheme="majorEastAsia" w:eastAsiaTheme="minorEastAsia" w:hAnsiTheme="majorEastAsia" w:cstheme="majorEastAsia"/>
          <w:b/>
        </w:rPr>
        <w:t xml:space="preserve"> Figures</w:t>
      </w:r>
    </w:p>
    <w:p w14:paraId="2213E9B3" w14:textId="5750F552" w:rsidR="00B24521" w:rsidRDefault="007E0023">
      <w:pPr>
        <w:rPr>
          <w:rFonts w:asciiTheme="majorEastAsia" w:eastAsiaTheme="minorEastAsia" w:hAnsiTheme="majorEastAsia" w:cstheme="majorEastAsia"/>
        </w:rPr>
      </w:pPr>
      <w:r>
        <w:rPr>
          <w:rFonts w:asciiTheme="majorEastAsia" w:eastAsiaTheme="minorEastAsia" w:hAnsiTheme="majorEastAsia" w:cstheme="majorEastAsia"/>
          <w:b/>
          <w:noProof/>
        </w:rPr>
        <w:drawing>
          <wp:anchor distT="0" distB="0" distL="114300" distR="114300" simplePos="0" relativeHeight="251766784" behindDoc="0" locked="0" layoutInCell="1" allowOverlap="1" wp14:anchorId="59457B4C" wp14:editId="399B22D5">
            <wp:simplePos x="0" y="0"/>
            <wp:positionH relativeFrom="column">
              <wp:posOffset>-748030</wp:posOffset>
            </wp:positionH>
            <wp:positionV relativeFrom="page">
              <wp:posOffset>5146891</wp:posOffset>
            </wp:positionV>
            <wp:extent cx="5475605" cy="2212975"/>
            <wp:effectExtent l="0" t="0" r="10795" b="0"/>
            <wp:wrapNone/>
            <wp:docPr id="90" name="Picture 90" descr="../../../Desktop/NNnorm_compare_plots/base0/noise5/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ktop/NNnorm_compare_plots/base0/noise5/spe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75605" cy="2212975"/>
                    </a:xfrm>
                    <a:prstGeom prst="rect">
                      <a:avLst/>
                    </a:prstGeom>
                    <a:noFill/>
                    <a:ln>
                      <a:noFill/>
                    </a:ln>
                  </pic:spPr>
                </pic:pic>
              </a:graphicData>
            </a:graphic>
            <wp14:sizeRelH relativeFrom="page">
              <wp14:pctWidth>0</wp14:pctWidth>
            </wp14:sizeRelH>
            <wp14:sizeRelV relativeFrom="page">
              <wp14:pctHeight>0</wp14:pctHeight>
            </wp14:sizeRelV>
          </wp:anchor>
        </w:drawing>
      </w:r>
      <w:r w:rsidR="00B24521">
        <w:rPr>
          <w:rFonts w:asciiTheme="majorEastAsia" w:eastAsiaTheme="minorEastAsia" w:hAnsiTheme="majorEastAsia" w:cstheme="majorEastAsia"/>
          <w:b/>
          <w:noProof/>
        </w:rPr>
        <mc:AlternateContent>
          <mc:Choice Requires="wps">
            <w:drawing>
              <wp:anchor distT="0" distB="0" distL="114300" distR="114300" simplePos="0" relativeHeight="251781120" behindDoc="0" locked="0" layoutInCell="1" allowOverlap="1" wp14:anchorId="687FD85D" wp14:editId="57E02334">
                <wp:simplePos x="0" y="0"/>
                <wp:positionH relativeFrom="column">
                  <wp:posOffset>-288033</wp:posOffset>
                </wp:positionH>
                <wp:positionV relativeFrom="paragraph">
                  <wp:posOffset>6222365</wp:posOffset>
                </wp:positionV>
                <wp:extent cx="6172200" cy="1828800"/>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6172200"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FFDD59" w14:textId="77777777" w:rsidR="009A6663" w:rsidRPr="006222EB" w:rsidRDefault="009A6663">
                            <w:pPr>
                              <w:rPr>
                                <w:rFonts w:ascii="Arial" w:hAnsi="Arial" w:cs="Arial"/>
                              </w:rPr>
                            </w:pPr>
                          </w:p>
                          <w:p w14:paraId="011D6019" w14:textId="5FDC3C1D" w:rsidR="009A6663" w:rsidRPr="006222EB" w:rsidRDefault="009A6663">
                            <w:pPr>
                              <w:rPr>
                                <w:rFonts w:ascii="Arial" w:hAnsi="Arial" w:cs="Arial"/>
                                <w:b/>
                              </w:rPr>
                            </w:pPr>
                            <w:r w:rsidRPr="006222EB">
                              <w:rPr>
                                <w:rFonts w:ascii="Arial" w:hAnsi="Arial" w:cs="Arial"/>
                                <w:b/>
                              </w:rPr>
                              <w:t>Figure 2.2 F-score, Sensitivity, Specificity Comparison Using Different Normalization Methods – population healthy baseline = 10 ng/</w:t>
                            </w:r>
                            <w:proofErr w:type="gramStart"/>
                            <w:r w:rsidRPr="006222EB">
                              <w:rPr>
                                <w:rFonts w:ascii="Arial" w:hAnsi="Arial" w:cs="Arial"/>
                                <w:b/>
                              </w:rPr>
                              <w:t>mL ,</w:t>
                            </w:r>
                            <w:proofErr w:type="gramEnd"/>
                            <w:r w:rsidRPr="006222EB">
                              <w:rPr>
                                <w:rFonts w:ascii="Arial" w:hAnsi="Arial" w:cs="Arial"/>
                                <w:b/>
                              </w:rPr>
                              <w:t xml:space="preserve"> noise = 5%</w:t>
                            </w:r>
                          </w:p>
                          <w:p w14:paraId="5EFC5255" w14:textId="276C88DE" w:rsidR="009A6663" w:rsidRPr="006222EB" w:rsidRDefault="009A666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The autoregressive methods significantly underperform.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687FD85D" id="Text Box 103" o:spid="_x0000_s1055" type="#_x0000_t202" style="position:absolute;margin-left:-22.7pt;margin-top:489.95pt;width:486pt;height:2in;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" filled="f" stroked="f">
                <v:textbox>
                  <w:txbxContent>
                    <w:p w14:paraId="67FFDD59" w14:textId="77777777" w:rsidR="00357ECB" w:rsidRPr="006222EB" w:rsidRDefault="00357ECB">
                      <w:pPr>
                        <w:rPr>
                          <w:rFonts w:ascii="Arial" w:hAnsi="Arial" w:cs="Arial"/>
                        </w:rPr>
                      </w:pPr>
                    </w:p>
                    <w:p w14:paraId="011D6019" w14:textId="5FDC3C1D" w:rsidR="00357ECB" w:rsidRPr="006222EB" w:rsidRDefault="00357ECB">
                      <w:pPr>
                        <w:rPr>
                          <w:rFonts w:ascii="Arial" w:hAnsi="Arial" w:cs="Arial"/>
                          <w:b/>
                        </w:rPr>
                      </w:pPr>
                      <w:r w:rsidRPr="006222EB">
                        <w:rPr>
                          <w:rFonts w:ascii="Arial" w:hAnsi="Arial" w:cs="Arial"/>
                          <w:b/>
                        </w:rPr>
                        <w:t>Figure 2.2 F-score, Sensitivity, Specificity Comparison Using Different Normalization Methods – population healthy baseline = 10 ng/</w:t>
                      </w:r>
                      <w:proofErr w:type="gramStart"/>
                      <w:r w:rsidRPr="006222EB">
                        <w:rPr>
                          <w:rFonts w:ascii="Arial" w:hAnsi="Arial" w:cs="Arial"/>
                          <w:b/>
                        </w:rPr>
                        <w:t>mL ,</w:t>
                      </w:r>
                      <w:proofErr w:type="gramEnd"/>
                      <w:r w:rsidRPr="006222EB">
                        <w:rPr>
                          <w:rFonts w:ascii="Arial" w:hAnsi="Arial" w:cs="Arial"/>
                          <w:b/>
                        </w:rPr>
                        <w:t xml:space="preserve"> noise = 5%</w:t>
                      </w:r>
                    </w:p>
                    <w:p w14:paraId="5EFC5255" w14:textId="276C88DE" w:rsidR="00357ECB" w:rsidRPr="006222EB" w:rsidRDefault="00357ECB">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The autoregressive methods significantly underperform.</w:t>
                      </w:r>
                    </w:p>
                  </w:txbxContent>
                </v:textbox>
                <w10:wrap type="square"/>
              </v:shape>
            </w:pict>
          </mc:Fallback>
        </mc:AlternateContent>
      </w:r>
      <w:r w:rsidR="00D6484D">
        <w:rPr>
          <w:rFonts w:asciiTheme="majorEastAsia" w:eastAsiaTheme="minorEastAsia" w:hAnsiTheme="majorEastAsia" w:cstheme="majorEastAsia"/>
        </w:rPr>
        <w:br w:type="page"/>
      </w:r>
    </w:p>
    <w:p w14:paraId="39729FF8" w14:textId="2DBCBEE9" w:rsidR="00B24521" w:rsidRDefault="00B24521">
      <w:pPr>
        <w:rPr>
          <w:rFonts w:asciiTheme="majorEastAsia" w:eastAsiaTheme="minorEastAsia" w:hAnsiTheme="majorEastAsia" w:cstheme="majorEastAsia"/>
        </w:rPr>
      </w:pPr>
    </w:p>
    <w:p w14:paraId="4A4EB2A3" w14:textId="5DF631AA" w:rsidR="00790445" w:rsidRDefault="00B24521">
      <w:pPr>
        <w:rPr>
          <w:rFonts w:asciiTheme="majorEastAsia" w:eastAsiaTheme="minorEastAsia" w:hAnsiTheme="majorEastAsia" w:cstheme="majorEastAsia"/>
        </w:rPr>
      </w:pPr>
      <w:r>
        <w:rPr>
          <w:rFonts w:asciiTheme="majorEastAsia" w:eastAsiaTheme="minorEastAsia" w:hAnsiTheme="majorEastAsia" w:cstheme="majorEastAsia"/>
          <w:b/>
          <w:noProof/>
        </w:rPr>
        <mc:AlternateContent>
          <mc:Choice Requires="wps">
            <w:drawing>
              <wp:anchor distT="0" distB="0" distL="114300" distR="114300" simplePos="0" relativeHeight="251783168" behindDoc="0" locked="0" layoutInCell="1" allowOverlap="1" wp14:anchorId="065C3171" wp14:editId="6C81787F">
                <wp:simplePos x="0" y="0"/>
                <wp:positionH relativeFrom="column">
                  <wp:posOffset>-401320</wp:posOffset>
                </wp:positionH>
                <wp:positionV relativeFrom="paragraph">
                  <wp:posOffset>6222365</wp:posOffset>
                </wp:positionV>
                <wp:extent cx="6172200" cy="1828800"/>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6172200"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E43CC3" w14:textId="77777777" w:rsidR="009A6663" w:rsidRPr="006222EB" w:rsidRDefault="009A6663" w:rsidP="00B24521">
                            <w:pPr>
                              <w:rPr>
                                <w:rFonts w:ascii="Arial" w:hAnsi="Arial" w:cs="Arial"/>
                              </w:rPr>
                            </w:pPr>
                          </w:p>
                          <w:p w14:paraId="76FBE5B8" w14:textId="2043B938" w:rsidR="009A6663" w:rsidRPr="006222EB" w:rsidRDefault="009A6663" w:rsidP="00B24521">
                            <w:pPr>
                              <w:rPr>
                                <w:rFonts w:ascii="Arial" w:hAnsi="Arial" w:cs="Arial"/>
                                <w:b/>
                              </w:rPr>
                            </w:pPr>
                            <w:r w:rsidRPr="006222EB">
                              <w:rPr>
                                <w:rFonts w:ascii="Arial" w:hAnsi="Arial" w:cs="Arial"/>
                                <w:b/>
                              </w:rPr>
                              <w:t>Figure 2.3 F-score, Sensitivity, Specificity Comparison Using Different Normalization Methods – population healthy baseline = 10 ng/</w:t>
                            </w:r>
                            <w:proofErr w:type="gramStart"/>
                            <w:r w:rsidRPr="006222EB">
                              <w:rPr>
                                <w:rFonts w:ascii="Arial" w:hAnsi="Arial" w:cs="Arial"/>
                                <w:b/>
                              </w:rPr>
                              <w:t>mL ,</w:t>
                            </w:r>
                            <w:proofErr w:type="gramEnd"/>
                            <w:r w:rsidRPr="006222EB">
                              <w:rPr>
                                <w:rFonts w:ascii="Arial" w:hAnsi="Arial" w:cs="Arial"/>
                                <w:b/>
                              </w:rPr>
                              <w:t xml:space="preserve"> noise = 15%</w:t>
                            </w:r>
                          </w:p>
                          <w:p w14:paraId="0D635336" w14:textId="4BA478A8" w:rsidR="009A6663" w:rsidRPr="006222EB" w:rsidRDefault="009A6663"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The shifting window autoregressive method underperforms.</w:t>
                            </w:r>
                          </w:p>
                          <w:p w14:paraId="38A8BEBA" w14:textId="2999D3E9" w:rsidR="009A6663" w:rsidRPr="006222EB" w:rsidRDefault="009A6663" w:rsidP="00C50BE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65C3171" id="Text Box 104" o:spid="_x0000_s1056" type="#_x0000_t202" style="position:absolute;margin-left:-31.6pt;margin-top:489.95pt;width:486pt;height:2in;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" filled="f" stroked="f">
                <v:textbox>
                  <w:txbxContent>
                    <w:p w14:paraId="48E43CC3" w14:textId="77777777" w:rsidR="00357ECB" w:rsidRPr="006222EB" w:rsidRDefault="00357ECB" w:rsidP="00B24521">
                      <w:pPr>
                        <w:rPr>
                          <w:rFonts w:ascii="Arial" w:hAnsi="Arial" w:cs="Arial"/>
                        </w:rPr>
                      </w:pPr>
                    </w:p>
                    <w:p w14:paraId="76FBE5B8" w14:textId="2043B938" w:rsidR="00357ECB" w:rsidRPr="006222EB" w:rsidRDefault="00357ECB" w:rsidP="00B24521">
                      <w:pPr>
                        <w:rPr>
                          <w:rFonts w:ascii="Arial" w:hAnsi="Arial" w:cs="Arial"/>
                          <w:b/>
                        </w:rPr>
                      </w:pPr>
                      <w:r w:rsidRPr="006222EB">
                        <w:rPr>
                          <w:rFonts w:ascii="Arial" w:hAnsi="Arial" w:cs="Arial"/>
                          <w:b/>
                        </w:rPr>
                        <w:t>Figure 2.3 F-score, Sensitivity, Specificity Comparison Using Different Normalization Methods – population healthy baseline = 10 ng/</w:t>
                      </w:r>
                      <w:proofErr w:type="gramStart"/>
                      <w:r w:rsidRPr="006222EB">
                        <w:rPr>
                          <w:rFonts w:ascii="Arial" w:hAnsi="Arial" w:cs="Arial"/>
                          <w:b/>
                        </w:rPr>
                        <w:t>mL ,</w:t>
                      </w:r>
                      <w:proofErr w:type="gramEnd"/>
                      <w:r w:rsidRPr="006222EB">
                        <w:rPr>
                          <w:rFonts w:ascii="Arial" w:hAnsi="Arial" w:cs="Arial"/>
                          <w:b/>
                        </w:rPr>
                        <w:t xml:space="preserve"> noise = 15%</w:t>
                      </w:r>
                    </w:p>
                    <w:p w14:paraId="0D635336" w14:textId="4BA478A8" w:rsidR="00357ECB" w:rsidRPr="006222EB" w:rsidRDefault="00357ECB"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The shifting window autoregressive method underperforms.</w:t>
                      </w:r>
                    </w:p>
                    <w:p w14:paraId="38A8BEBA" w14:textId="2999D3E9" w:rsidR="00357ECB" w:rsidRPr="006222EB" w:rsidRDefault="00357ECB" w:rsidP="00C50BE3">
                      <w:pPr>
                        <w:rPr>
                          <w:rFonts w:ascii="Arial" w:hAnsi="Arial" w:cs="Arial"/>
                        </w:rPr>
                      </w:pPr>
                    </w:p>
                  </w:txbxContent>
                </v:textbox>
                <w10:wrap type="square"/>
              </v:shape>
            </w:pict>
          </mc:Fallback>
        </mc:AlternateContent>
      </w:r>
      <w:r w:rsidR="00436877">
        <w:rPr>
          <w:rFonts w:asciiTheme="majorEastAsia" w:eastAsiaTheme="minorEastAsia" w:hAnsiTheme="majorEastAsia" w:cstheme="majorEastAsia"/>
          <w:noProof/>
        </w:rPr>
        <w:drawing>
          <wp:anchor distT="0" distB="0" distL="114300" distR="114300" simplePos="0" relativeHeight="251768832" behindDoc="0" locked="0" layoutInCell="1" allowOverlap="1" wp14:anchorId="1466B6C0" wp14:editId="35BD43B1">
            <wp:simplePos x="0" y="0"/>
            <wp:positionH relativeFrom="column">
              <wp:posOffset>-638175</wp:posOffset>
            </wp:positionH>
            <wp:positionV relativeFrom="paragraph">
              <wp:posOffset>-457200</wp:posOffset>
            </wp:positionV>
            <wp:extent cx="5488940" cy="2186305"/>
            <wp:effectExtent l="0" t="0" r="0" b="0"/>
            <wp:wrapNone/>
            <wp:docPr id="91" name="Picture 91" descr="../../../Desktop/NNnorm_compare_plots/base0/noise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NNnorm_compare_plots/base0/noise15/f.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8940" cy="2186305"/>
                    </a:xfrm>
                    <a:prstGeom prst="rect">
                      <a:avLst/>
                    </a:prstGeom>
                    <a:noFill/>
                    <a:ln>
                      <a:noFill/>
                    </a:ln>
                  </pic:spPr>
                </pic:pic>
              </a:graphicData>
            </a:graphic>
            <wp14:sizeRelH relativeFrom="page">
              <wp14:pctWidth>0</wp14:pctWidth>
            </wp14:sizeRelH>
            <wp14:sizeRelV relativeFrom="page">
              <wp14:pctHeight>0</wp14:pctHeight>
            </wp14:sizeRelV>
          </wp:anchor>
        </w:drawing>
      </w:r>
      <w:r w:rsidR="00436877">
        <w:rPr>
          <w:rFonts w:asciiTheme="majorEastAsia" w:eastAsiaTheme="minorEastAsia" w:hAnsiTheme="majorEastAsia" w:cstheme="majorEastAsia"/>
          <w:noProof/>
        </w:rPr>
        <w:drawing>
          <wp:anchor distT="0" distB="0" distL="114300" distR="114300" simplePos="0" relativeHeight="251770880" behindDoc="0" locked="0" layoutInCell="1" allowOverlap="1" wp14:anchorId="50E6ED14" wp14:editId="510D6765">
            <wp:simplePos x="0" y="0"/>
            <wp:positionH relativeFrom="column">
              <wp:posOffset>-742315</wp:posOffset>
            </wp:positionH>
            <wp:positionV relativeFrom="paragraph">
              <wp:posOffset>1830070</wp:posOffset>
            </wp:positionV>
            <wp:extent cx="5712460" cy="2197100"/>
            <wp:effectExtent l="0" t="0" r="2540" b="12700"/>
            <wp:wrapNone/>
            <wp:docPr id="92" name="Picture 92" descr="../../../Desktop/NNnorm_compare_plots/base0/noise15/s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NNnorm_compare_plots/base0/noise15/sen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246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sidR="00436877">
        <w:rPr>
          <w:rFonts w:asciiTheme="majorEastAsia" w:eastAsiaTheme="minorEastAsia" w:hAnsiTheme="majorEastAsia" w:cstheme="majorEastAsia"/>
          <w:noProof/>
        </w:rPr>
        <w:drawing>
          <wp:anchor distT="0" distB="0" distL="114300" distR="114300" simplePos="0" relativeHeight="251769856" behindDoc="0" locked="0" layoutInCell="1" allowOverlap="1" wp14:anchorId="701A29D7" wp14:editId="16F4BF8D">
            <wp:simplePos x="0" y="0"/>
            <wp:positionH relativeFrom="column">
              <wp:posOffset>-866194</wp:posOffset>
            </wp:positionH>
            <wp:positionV relativeFrom="paragraph">
              <wp:posOffset>4114165</wp:posOffset>
            </wp:positionV>
            <wp:extent cx="5946140" cy="2329180"/>
            <wp:effectExtent l="0" t="0" r="0" b="7620"/>
            <wp:wrapNone/>
            <wp:docPr id="93" name="Picture 93" descr="../../../Desktop/NNnorm_compare_plots/base0/noise15/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esktop/NNnorm_compare_plots/base0/noise15/spec.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6140" cy="232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887ADF">
        <w:rPr>
          <w:rFonts w:asciiTheme="majorEastAsia" w:eastAsiaTheme="minorEastAsia" w:hAnsiTheme="majorEastAsia" w:cstheme="majorEastAsia"/>
        </w:rPr>
        <w:br w:type="page"/>
      </w:r>
      <w:r w:rsidR="007E0023">
        <w:rPr>
          <w:rFonts w:asciiTheme="majorEastAsia" w:eastAsiaTheme="minorEastAsia" w:hAnsiTheme="majorEastAsia" w:cstheme="majorEastAsia"/>
          <w:b/>
          <w:noProof/>
        </w:rPr>
        <w:lastRenderedPageBreak/>
        <mc:AlternateContent>
          <mc:Choice Requires="wps">
            <w:drawing>
              <wp:anchor distT="0" distB="0" distL="114300" distR="114300" simplePos="0" relativeHeight="251832320" behindDoc="0" locked="0" layoutInCell="1" allowOverlap="1" wp14:anchorId="07A5431A" wp14:editId="48DC3DF8">
                <wp:simplePos x="0" y="0"/>
                <wp:positionH relativeFrom="column">
                  <wp:posOffset>-176273</wp:posOffset>
                </wp:positionH>
                <wp:positionV relativeFrom="paragraph">
                  <wp:posOffset>6397841</wp:posOffset>
                </wp:positionV>
                <wp:extent cx="6172200" cy="18288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172200"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2E224" w14:textId="77777777" w:rsidR="009A6663" w:rsidRPr="006222EB" w:rsidRDefault="009A6663" w:rsidP="007E0023">
                            <w:pPr>
                              <w:rPr>
                                <w:rFonts w:ascii="Arial" w:hAnsi="Arial" w:cs="Arial"/>
                              </w:rPr>
                            </w:pPr>
                          </w:p>
                          <w:p w14:paraId="705A559E" w14:textId="03F86AAA" w:rsidR="009A6663" w:rsidRPr="006222EB" w:rsidRDefault="009A6663" w:rsidP="007E0023">
                            <w:pPr>
                              <w:rPr>
                                <w:rFonts w:ascii="Arial" w:hAnsi="Arial" w:cs="Arial"/>
                                <w:b/>
                              </w:rPr>
                            </w:pPr>
                            <w:r w:rsidRPr="006222EB">
                              <w:rPr>
                                <w:rFonts w:ascii="Arial" w:hAnsi="Arial" w:cs="Arial"/>
                                <w:b/>
                              </w:rPr>
                              <w:t>Figure 2.4 F-score, Sensitivity, Specificity Comparison Using Different Normalization Methods – populat</w:t>
                            </w:r>
                            <w:r>
                              <w:rPr>
                                <w:rFonts w:ascii="Arial" w:hAnsi="Arial" w:cs="Arial"/>
                                <w:b/>
                              </w:rPr>
                              <w:t>ion healthy baseline = 10 ng/mL</w:t>
                            </w:r>
                            <w:r w:rsidRPr="006222EB">
                              <w:rPr>
                                <w:rFonts w:ascii="Arial" w:hAnsi="Arial" w:cs="Arial"/>
                                <w:b/>
                              </w:rPr>
                              <w:t>, noise = 30%</w:t>
                            </w:r>
                          </w:p>
                          <w:p w14:paraId="5D9C42B9" w14:textId="1AC2831E" w:rsidR="009A6663" w:rsidRPr="006222EB" w:rsidRDefault="009A6663"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The shifting window autoregressive method underperforms in sensitivity.</w:t>
                            </w:r>
                          </w:p>
                          <w:p w14:paraId="549386BB" w14:textId="72590EDE" w:rsidR="009A6663" w:rsidRPr="006222EB" w:rsidRDefault="009A6663" w:rsidP="00C50BE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07A5431A" id="Text Box 153" o:spid="_x0000_s1057" type="#_x0000_t202" style="position:absolute;margin-left:-13.9pt;margin-top:503.75pt;width:486pt;height:2in;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" filled="f" stroked="f">
                <v:textbox>
                  <w:txbxContent>
                    <w:p w14:paraId="3672E224" w14:textId="77777777" w:rsidR="00357ECB" w:rsidRPr="006222EB" w:rsidRDefault="00357ECB" w:rsidP="007E0023">
                      <w:pPr>
                        <w:rPr>
                          <w:rFonts w:ascii="Arial" w:hAnsi="Arial" w:cs="Arial"/>
                        </w:rPr>
                      </w:pPr>
                    </w:p>
                    <w:p w14:paraId="705A559E" w14:textId="03F86AAA" w:rsidR="00357ECB" w:rsidRPr="006222EB" w:rsidRDefault="00357ECB" w:rsidP="007E0023">
                      <w:pPr>
                        <w:rPr>
                          <w:rFonts w:ascii="Arial" w:hAnsi="Arial" w:cs="Arial"/>
                          <w:b/>
                        </w:rPr>
                      </w:pPr>
                      <w:r w:rsidRPr="006222EB">
                        <w:rPr>
                          <w:rFonts w:ascii="Arial" w:hAnsi="Arial" w:cs="Arial"/>
                          <w:b/>
                        </w:rPr>
                        <w:t>Figure 2.4 F-score, Sensitivity, Specificity Comparison Using Different Normalization Methods – populat</w:t>
                      </w:r>
                      <w:r w:rsidR="001B40F6">
                        <w:rPr>
                          <w:rFonts w:ascii="Arial" w:hAnsi="Arial" w:cs="Arial"/>
                          <w:b/>
                        </w:rPr>
                        <w:t>ion healthy baseline = 10 ng/mL</w:t>
                      </w:r>
                      <w:r w:rsidRPr="006222EB">
                        <w:rPr>
                          <w:rFonts w:ascii="Arial" w:hAnsi="Arial" w:cs="Arial"/>
                          <w:b/>
                        </w:rPr>
                        <w:t>, noise = 30%</w:t>
                      </w:r>
                    </w:p>
                    <w:p w14:paraId="5D9C42B9" w14:textId="1AC2831E" w:rsidR="00357ECB" w:rsidRPr="006222EB" w:rsidRDefault="00357ECB"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The shifting window autoregressive method underperforms in sensitivity.</w:t>
                      </w:r>
                    </w:p>
                    <w:p w14:paraId="549386BB" w14:textId="72590EDE" w:rsidR="00357ECB" w:rsidRPr="006222EB" w:rsidRDefault="00357ECB" w:rsidP="00C50BE3">
                      <w:pPr>
                        <w:rPr>
                          <w:rFonts w:ascii="Arial" w:hAnsi="Arial" w:cs="Arial"/>
                        </w:rPr>
                      </w:pPr>
                    </w:p>
                  </w:txbxContent>
                </v:textbox>
                <w10:wrap type="square"/>
              </v:shape>
            </w:pict>
          </mc:Fallback>
        </mc:AlternateContent>
      </w:r>
      <w:r w:rsidR="007E0023">
        <w:rPr>
          <w:rFonts w:asciiTheme="majorEastAsia" w:eastAsiaTheme="minorEastAsia" w:hAnsiTheme="majorEastAsia" w:cstheme="majorEastAsia"/>
          <w:noProof/>
        </w:rPr>
        <w:drawing>
          <wp:anchor distT="0" distB="0" distL="114300" distR="114300" simplePos="0" relativeHeight="251792384" behindDoc="0" locked="0" layoutInCell="1" allowOverlap="1" wp14:anchorId="6C23FF84" wp14:editId="7291B0A0">
            <wp:simplePos x="0" y="0"/>
            <wp:positionH relativeFrom="column">
              <wp:posOffset>-749030</wp:posOffset>
            </wp:positionH>
            <wp:positionV relativeFrom="paragraph">
              <wp:posOffset>1828800</wp:posOffset>
            </wp:positionV>
            <wp:extent cx="6122647" cy="2288540"/>
            <wp:effectExtent l="0" t="0" r="0" b="0"/>
            <wp:wrapNone/>
            <wp:docPr id="110" name="Picture 110" descr="../../../Desktop/NNnorm_compare_plots/base0/noise30/s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NNnorm_compare_plots/base0/noise30/sen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5095" cy="22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7E0023">
        <w:rPr>
          <w:rFonts w:asciiTheme="majorEastAsia" w:eastAsiaTheme="minorEastAsia" w:hAnsiTheme="majorEastAsia" w:cstheme="majorEastAsia"/>
          <w:noProof/>
        </w:rPr>
        <w:drawing>
          <wp:anchor distT="0" distB="0" distL="114300" distR="114300" simplePos="0" relativeHeight="251791360" behindDoc="0" locked="0" layoutInCell="1" allowOverlap="1" wp14:anchorId="428D8D8B" wp14:editId="5506A13F">
            <wp:simplePos x="0" y="0"/>
            <wp:positionH relativeFrom="column">
              <wp:posOffset>-632946</wp:posOffset>
            </wp:positionH>
            <wp:positionV relativeFrom="paragraph">
              <wp:posOffset>4180205</wp:posOffset>
            </wp:positionV>
            <wp:extent cx="5605780" cy="2339340"/>
            <wp:effectExtent l="0" t="0" r="7620" b="0"/>
            <wp:wrapNone/>
            <wp:docPr id="111" name="Picture 111" descr="../../../Desktop/NNnorm_compare_plots/base0/noise30/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NNnorm_compare_plots/base0/noise30/spec.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5780" cy="2339340"/>
                    </a:xfrm>
                    <a:prstGeom prst="rect">
                      <a:avLst/>
                    </a:prstGeom>
                    <a:noFill/>
                    <a:ln>
                      <a:noFill/>
                    </a:ln>
                  </pic:spPr>
                </pic:pic>
              </a:graphicData>
            </a:graphic>
            <wp14:sizeRelH relativeFrom="page">
              <wp14:pctWidth>0</wp14:pctWidth>
            </wp14:sizeRelH>
            <wp14:sizeRelV relativeFrom="page">
              <wp14:pctHeight>0</wp14:pctHeight>
            </wp14:sizeRelV>
          </wp:anchor>
        </w:drawing>
      </w:r>
      <w:r w:rsidR="007E0023">
        <w:rPr>
          <w:rFonts w:asciiTheme="majorEastAsia" w:eastAsiaTheme="minorEastAsia" w:hAnsiTheme="majorEastAsia" w:cstheme="majorEastAsia"/>
          <w:noProof/>
        </w:rPr>
        <w:drawing>
          <wp:anchor distT="0" distB="0" distL="114300" distR="114300" simplePos="0" relativeHeight="251830272" behindDoc="0" locked="0" layoutInCell="1" allowOverlap="1" wp14:anchorId="536A6F92" wp14:editId="4D119841">
            <wp:simplePos x="0" y="0"/>
            <wp:positionH relativeFrom="column">
              <wp:posOffset>-521497</wp:posOffset>
            </wp:positionH>
            <wp:positionV relativeFrom="paragraph">
              <wp:posOffset>-453174</wp:posOffset>
            </wp:positionV>
            <wp:extent cx="5367601" cy="2252727"/>
            <wp:effectExtent l="0" t="0" r="0" b="8255"/>
            <wp:wrapNone/>
            <wp:docPr id="152" name="Picture 152" descr="../../../Desktop/NNnorm_compare_plots/base0/noise30/f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esktop/NNnorm_compare_plots/base0/noise30/fscor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67601" cy="2252727"/>
                    </a:xfrm>
                    <a:prstGeom prst="rect">
                      <a:avLst/>
                    </a:prstGeom>
                    <a:noFill/>
                    <a:ln>
                      <a:noFill/>
                    </a:ln>
                  </pic:spPr>
                </pic:pic>
              </a:graphicData>
            </a:graphic>
            <wp14:sizeRelH relativeFrom="page">
              <wp14:pctWidth>0</wp14:pctWidth>
            </wp14:sizeRelH>
            <wp14:sizeRelV relativeFrom="page">
              <wp14:pctHeight>0</wp14:pctHeight>
            </wp14:sizeRelV>
          </wp:anchor>
        </w:drawing>
      </w:r>
      <w:r w:rsidR="00790445">
        <w:rPr>
          <w:rFonts w:asciiTheme="majorEastAsia" w:eastAsiaTheme="minorEastAsia" w:hAnsiTheme="majorEastAsia" w:cstheme="majorEastAsia"/>
        </w:rPr>
        <w:br w:type="page"/>
      </w:r>
    </w:p>
    <w:p w14:paraId="2BE46F6E" w14:textId="77777777" w:rsidR="00887ADF" w:rsidRDefault="00887ADF">
      <w:pPr>
        <w:rPr>
          <w:rFonts w:asciiTheme="majorEastAsia" w:eastAsiaTheme="minorEastAsia" w:hAnsiTheme="majorEastAsia" w:cstheme="majorEastAsia"/>
        </w:rPr>
      </w:pPr>
    </w:p>
    <w:p w14:paraId="3F82BEB0" w14:textId="77777777" w:rsidR="00790445" w:rsidRDefault="00790445">
      <w:pPr>
        <w:rPr>
          <w:rFonts w:asciiTheme="majorEastAsia" w:eastAsiaTheme="minorEastAsia" w:hAnsiTheme="majorEastAsia" w:cstheme="majorEastAsia"/>
        </w:rPr>
      </w:pPr>
    </w:p>
    <w:p w14:paraId="65A54F6D" w14:textId="54D432DB" w:rsidR="00887ADF" w:rsidRDefault="006463B3" w:rsidP="00F124A8">
      <w:pPr>
        <w:tabs>
          <w:tab w:val="left" w:pos="3294"/>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773952" behindDoc="0" locked="0" layoutInCell="1" allowOverlap="1" wp14:anchorId="0E8BA313" wp14:editId="3CB871C4">
            <wp:simplePos x="0" y="0"/>
            <wp:positionH relativeFrom="column">
              <wp:posOffset>-759838</wp:posOffset>
            </wp:positionH>
            <wp:positionV relativeFrom="paragraph">
              <wp:posOffset>-567690</wp:posOffset>
            </wp:positionV>
            <wp:extent cx="5387340" cy="2169160"/>
            <wp:effectExtent l="0" t="0" r="0" b="0"/>
            <wp:wrapNone/>
            <wp:docPr id="96" name="Picture 96" descr="../../../Desktop/NNnorm_compare_plots/base5/noise5/Screen%20Shot%202018-07-27%20at%203.27.47%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NNnorm_compare_plots/base5/noise5/Screen%20Shot%202018-07-27%20at%203.27.47%20PM.p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87340" cy="2169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F8A0B7" w14:textId="77777777" w:rsidR="00887ADF" w:rsidRPr="00887ADF" w:rsidRDefault="00887ADF" w:rsidP="00887ADF">
      <w:pPr>
        <w:rPr>
          <w:rFonts w:asciiTheme="majorEastAsia" w:eastAsiaTheme="minorEastAsia" w:hAnsiTheme="majorEastAsia" w:cstheme="majorEastAsia"/>
        </w:rPr>
      </w:pPr>
    </w:p>
    <w:p w14:paraId="44F071F1" w14:textId="77777777" w:rsidR="00887ADF" w:rsidRPr="00887ADF" w:rsidRDefault="00887ADF" w:rsidP="00887ADF">
      <w:pPr>
        <w:rPr>
          <w:rFonts w:asciiTheme="majorEastAsia" w:eastAsiaTheme="minorEastAsia" w:hAnsiTheme="majorEastAsia" w:cstheme="majorEastAsia"/>
        </w:rPr>
      </w:pPr>
    </w:p>
    <w:p w14:paraId="31893BBD" w14:textId="77777777" w:rsidR="00887ADF" w:rsidRPr="00887ADF" w:rsidRDefault="00887ADF" w:rsidP="00887ADF">
      <w:pPr>
        <w:rPr>
          <w:rFonts w:asciiTheme="majorEastAsia" w:eastAsiaTheme="minorEastAsia" w:hAnsiTheme="majorEastAsia" w:cstheme="majorEastAsia"/>
        </w:rPr>
      </w:pPr>
    </w:p>
    <w:p w14:paraId="4C451934" w14:textId="77777777" w:rsidR="00887ADF" w:rsidRPr="00887ADF" w:rsidRDefault="00887ADF" w:rsidP="00887ADF">
      <w:pPr>
        <w:rPr>
          <w:rFonts w:asciiTheme="majorEastAsia" w:eastAsiaTheme="minorEastAsia" w:hAnsiTheme="majorEastAsia" w:cstheme="majorEastAsia"/>
        </w:rPr>
      </w:pPr>
    </w:p>
    <w:p w14:paraId="0E265313" w14:textId="77777777" w:rsidR="00887ADF" w:rsidRPr="00887ADF" w:rsidRDefault="00887ADF" w:rsidP="00887ADF">
      <w:pPr>
        <w:rPr>
          <w:rFonts w:asciiTheme="majorEastAsia" w:eastAsiaTheme="minorEastAsia" w:hAnsiTheme="majorEastAsia" w:cstheme="majorEastAsia"/>
        </w:rPr>
      </w:pPr>
    </w:p>
    <w:p w14:paraId="7839624C" w14:textId="6F4DC12A" w:rsidR="002E3E6A" w:rsidRDefault="00887ADF" w:rsidP="00887ADF">
      <w:pPr>
        <w:tabs>
          <w:tab w:val="left" w:pos="8150"/>
        </w:tabs>
        <w:rPr>
          <w:rFonts w:asciiTheme="majorEastAsia" w:eastAsiaTheme="minorEastAsia" w:hAnsiTheme="majorEastAsia" w:cstheme="majorEastAsia"/>
        </w:rPr>
      </w:pPr>
      <w:r>
        <w:rPr>
          <w:rFonts w:asciiTheme="majorEastAsia" w:eastAsiaTheme="minorEastAsia" w:hAnsiTheme="majorEastAsia" w:cstheme="majorEastAsia"/>
        </w:rPr>
        <w:tab/>
      </w:r>
    </w:p>
    <w:p w14:paraId="14F84A1E" w14:textId="77777777" w:rsidR="00887ADF" w:rsidRDefault="00887ADF" w:rsidP="00887ADF">
      <w:pPr>
        <w:tabs>
          <w:tab w:val="left" w:pos="8150"/>
        </w:tabs>
        <w:rPr>
          <w:rFonts w:asciiTheme="majorEastAsia" w:eastAsiaTheme="minorEastAsia" w:hAnsiTheme="majorEastAsia" w:cstheme="majorEastAsia"/>
        </w:rPr>
      </w:pPr>
    </w:p>
    <w:p w14:paraId="14401D12" w14:textId="713A47E9" w:rsidR="00887ADF" w:rsidRDefault="00887ADF" w:rsidP="00887ADF">
      <w:pPr>
        <w:tabs>
          <w:tab w:val="left" w:pos="8150"/>
        </w:tabs>
        <w:rPr>
          <w:rFonts w:asciiTheme="majorEastAsia" w:eastAsiaTheme="minorEastAsia" w:hAnsiTheme="majorEastAsia" w:cstheme="majorEastAsia"/>
        </w:rPr>
      </w:pPr>
    </w:p>
    <w:p w14:paraId="7AA7E98B" w14:textId="63E5A7AF" w:rsidR="00887ADF" w:rsidRDefault="00436877" w:rsidP="00887ADF">
      <w:pPr>
        <w:tabs>
          <w:tab w:val="left" w:pos="8150"/>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771904" behindDoc="0" locked="0" layoutInCell="1" allowOverlap="1" wp14:anchorId="5EB239AF" wp14:editId="335DC81A">
            <wp:simplePos x="0" y="0"/>
            <wp:positionH relativeFrom="column">
              <wp:posOffset>-773200</wp:posOffset>
            </wp:positionH>
            <wp:positionV relativeFrom="paragraph">
              <wp:posOffset>139065</wp:posOffset>
            </wp:positionV>
            <wp:extent cx="5970270" cy="2178685"/>
            <wp:effectExtent l="0" t="0" r="0" b="5715"/>
            <wp:wrapNone/>
            <wp:docPr id="94" name="Picture 94" descr="../../../Desktop/NNnorm_compare_plots/base5/noise5/Screen%20Shot%202018-07-27%20at%203.27.09%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NNnorm_compare_plots/base5/noise5/Screen%20Shot%202018-07-27%20at%203.27.09%20PM.pn"/>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70270" cy="2178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B76792" w14:textId="77777777" w:rsidR="00887ADF" w:rsidRDefault="00887ADF" w:rsidP="00887ADF">
      <w:pPr>
        <w:tabs>
          <w:tab w:val="left" w:pos="8150"/>
        </w:tabs>
        <w:rPr>
          <w:rFonts w:asciiTheme="majorEastAsia" w:eastAsiaTheme="minorEastAsia" w:hAnsiTheme="majorEastAsia" w:cstheme="majorEastAsia"/>
        </w:rPr>
      </w:pPr>
    </w:p>
    <w:p w14:paraId="150CF913" w14:textId="77777777" w:rsidR="00887ADF" w:rsidRDefault="00887ADF" w:rsidP="00887ADF">
      <w:pPr>
        <w:tabs>
          <w:tab w:val="left" w:pos="8150"/>
        </w:tabs>
        <w:rPr>
          <w:rFonts w:asciiTheme="majorEastAsia" w:eastAsiaTheme="minorEastAsia" w:hAnsiTheme="majorEastAsia" w:cstheme="majorEastAsia"/>
        </w:rPr>
      </w:pPr>
    </w:p>
    <w:p w14:paraId="2DBC07C0" w14:textId="77777777" w:rsidR="00887ADF" w:rsidRDefault="00887ADF" w:rsidP="00887ADF">
      <w:pPr>
        <w:tabs>
          <w:tab w:val="left" w:pos="8150"/>
        </w:tabs>
        <w:rPr>
          <w:rFonts w:asciiTheme="majorEastAsia" w:eastAsiaTheme="minorEastAsia" w:hAnsiTheme="majorEastAsia" w:cstheme="majorEastAsia"/>
        </w:rPr>
      </w:pPr>
    </w:p>
    <w:p w14:paraId="21820CEB" w14:textId="77777777" w:rsidR="00887ADF" w:rsidRDefault="00887ADF" w:rsidP="00887ADF">
      <w:pPr>
        <w:tabs>
          <w:tab w:val="left" w:pos="8150"/>
        </w:tabs>
        <w:rPr>
          <w:rFonts w:asciiTheme="majorEastAsia" w:eastAsiaTheme="minorEastAsia" w:hAnsiTheme="majorEastAsia" w:cstheme="majorEastAsia"/>
        </w:rPr>
      </w:pPr>
    </w:p>
    <w:p w14:paraId="153667BE" w14:textId="77777777" w:rsidR="00887ADF" w:rsidRDefault="00887ADF" w:rsidP="00887ADF">
      <w:pPr>
        <w:tabs>
          <w:tab w:val="left" w:pos="8150"/>
        </w:tabs>
        <w:rPr>
          <w:rFonts w:asciiTheme="majorEastAsia" w:eastAsiaTheme="minorEastAsia" w:hAnsiTheme="majorEastAsia" w:cstheme="majorEastAsia"/>
        </w:rPr>
      </w:pPr>
    </w:p>
    <w:p w14:paraId="6336ABBA" w14:textId="77777777" w:rsidR="00887ADF" w:rsidRDefault="00887ADF" w:rsidP="00887ADF">
      <w:pPr>
        <w:tabs>
          <w:tab w:val="left" w:pos="8150"/>
        </w:tabs>
        <w:rPr>
          <w:rFonts w:asciiTheme="majorEastAsia" w:eastAsiaTheme="minorEastAsia" w:hAnsiTheme="majorEastAsia" w:cstheme="majorEastAsia"/>
        </w:rPr>
      </w:pPr>
    </w:p>
    <w:p w14:paraId="4366F841" w14:textId="77777777" w:rsidR="00887ADF" w:rsidRDefault="00887ADF" w:rsidP="00887ADF">
      <w:pPr>
        <w:tabs>
          <w:tab w:val="left" w:pos="8150"/>
        </w:tabs>
        <w:rPr>
          <w:rFonts w:asciiTheme="majorEastAsia" w:eastAsiaTheme="minorEastAsia" w:hAnsiTheme="majorEastAsia" w:cstheme="majorEastAsia"/>
        </w:rPr>
      </w:pPr>
    </w:p>
    <w:p w14:paraId="604EAEDA" w14:textId="77777777" w:rsidR="00887ADF" w:rsidRDefault="00887ADF" w:rsidP="00887ADF">
      <w:pPr>
        <w:tabs>
          <w:tab w:val="left" w:pos="8150"/>
        </w:tabs>
        <w:rPr>
          <w:rFonts w:asciiTheme="majorEastAsia" w:eastAsiaTheme="minorEastAsia" w:hAnsiTheme="majorEastAsia" w:cstheme="majorEastAsia"/>
        </w:rPr>
      </w:pPr>
    </w:p>
    <w:p w14:paraId="4596C7D9" w14:textId="77777777" w:rsidR="00887ADF" w:rsidRDefault="00887ADF" w:rsidP="00887ADF">
      <w:pPr>
        <w:tabs>
          <w:tab w:val="left" w:pos="8150"/>
        </w:tabs>
        <w:rPr>
          <w:rFonts w:asciiTheme="majorEastAsia" w:eastAsiaTheme="minorEastAsia" w:hAnsiTheme="majorEastAsia" w:cstheme="majorEastAsia"/>
        </w:rPr>
      </w:pPr>
    </w:p>
    <w:p w14:paraId="447DA3D4" w14:textId="77777777" w:rsidR="00887ADF" w:rsidRDefault="00887ADF" w:rsidP="00887ADF">
      <w:pPr>
        <w:tabs>
          <w:tab w:val="left" w:pos="8150"/>
        </w:tabs>
        <w:rPr>
          <w:rFonts w:asciiTheme="majorEastAsia" w:eastAsiaTheme="minorEastAsia" w:hAnsiTheme="majorEastAsia" w:cstheme="majorEastAsia"/>
        </w:rPr>
      </w:pPr>
    </w:p>
    <w:p w14:paraId="2302C73F" w14:textId="77777777" w:rsidR="00887ADF" w:rsidRDefault="00887ADF" w:rsidP="00887ADF">
      <w:pPr>
        <w:tabs>
          <w:tab w:val="left" w:pos="8150"/>
        </w:tabs>
        <w:rPr>
          <w:rFonts w:asciiTheme="majorEastAsia" w:eastAsiaTheme="minorEastAsia" w:hAnsiTheme="majorEastAsia" w:cstheme="majorEastAsia"/>
        </w:rPr>
      </w:pPr>
    </w:p>
    <w:p w14:paraId="3CA27D73" w14:textId="680493C5" w:rsidR="00887ADF" w:rsidRDefault="00436877" w:rsidP="00887ADF">
      <w:pPr>
        <w:tabs>
          <w:tab w:val="left" w:pos="8150"/>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772928" behindDoc="0" locked="0" layoutInCell="1" allowOverlap="1" wp14:anchorId="1170CFD2" wp14:editId="03364FEF">
            <wp:simplePos x="0" y="0"/>
            <wp:positionH relativeFrom="column">
              <wp:posOffset>-859425</wp:posOffset>
            </wp:positionH>
            <wp:positionV relativeFrom="paragraph">
              <wp:posOffset>207645</wp:posOffset>
            </wp:positionV>
            <wp:extent cx="5715000" cy="2332355"/>
            <wp:effectExtent l="0" t="0" r="0" b="4445"/>
            <wp:wrapNone/>
            <wp:docPr id="95" name="Picture 95" descr="../../../Desktop/NNnorm_compare_plots/base5/noise5/Screen%20Shot%202018-07-27%20at%203.27.28%20PM.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NNnorm_compare_plots/base5/noise5/Screen%20Shot%202018-07-27%20at%203.27.28%20PM.p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0" cy="23323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B37C25" w14:textId="42B655C1" w:rsidR="00887ADF" w:rsidRDefault="00887ADF" w:rsidP="00887ADF">
      <w:pPr>
        <w:tabs>
          <w:tab w:val="left" w:pos="8150"/>
        </w:tabs>
        <w:rPr>
          <w:rFonts w:asciiTheme="majorEastAsia" w:eastAsiaTheme="minorEastAsia" w:hAnsiTheme="majorEastAsia" w:cstheme="majorEastAsia"/>
        </w:rPr>
      </w:pPr>
    </w:p>
    <w:p w14:paraId="40AE6957" w14:textId="77777777" w:rsidR="00887ADF" w:rsidRDefault="00887ADF" w:rsidP="00887ADF">
      <w:pPr>
        <w:tabs>
          <w:tab w:val="left" w:pos="8150"/>
        </w:tabs>
        <w:rPr>
          <w:rFonts w:asciiTheme="majorEastAsia" w:eastAsiaTheme="minorEastAsia" w:hAnsiTheme="majorEastAsia" w:cstheme="majorEastAsia"/>
        </w:rPr>
      </w:pPr>
    </w:p>
    <w:p w14:paraId="7E0BF688" w14:textId="77777777" w:rsidR="00887ADF" w:rsidRDefault="00887ADF" w:rsidP="00887ADF">
      <w:pPr>
        <w:tabs>
          <w:tab w:val="left" w:pos="8150"/>
        </w:tabs>
        <w:rPr>
          <w:rFonts w:asciiTheme="majorEastAsia" w:eastAsiaTheme="minorEastAsia" w:hAnsiTheme="majorEastAsia" w:cstheme="majorEastAsia"/>
        </w:rPr>
      </w:pPr>
    </w:p>
    <w:p w14:paraId="2BFDCDFF" w14:textId="77777777" w:rsidR="00887ADF" w:rsidRDefault="00887ADF" w:rsidP="00887ADF">
      <w:pPr>
        <w:tabs>
          <w:tab w:val="left" w:pos="8150"/>
        </w:tabs>
        <w:rPr>
          <w:rFonts w:asciiTheme="majorEastAsia" w:eastAsiaTheme="minorEastAsia" w:hAnsiTheme="majorEastAsia" w:cstheme="majorEastAsia"/>
        </w:rPr>
      </w:pPr>
    </w:p>
    <w:p w14:paraId="42D47C97" w14:textId="77777777" w:rsidR="00887ADF" w:rsidRDefault="00887ADF" w:rsidP="00887ADF">
      <w:pPr>
        <w:tabs>
          <w:tab w:val="left" w:pos="8150"/>
        </w:tabs>
        <w:rPr>
          <w:rFonts w:asciiTheme="majorEastAsia" w:eastAsiaTheme="minorEastAsia" w:hAnsiTheme="majorEastAsia" w:cstheme="majorEastAsia"/>
        </w:rPr>
      </w:pPr>
    </w:p>
    <w:p w14:paraId="6CBC753C" w14:textId="77777777" w:rsidR="00887ADF" w:rsidRDefault="00887ADF" w:rsidP="00887ADF">
      <w:pPr>
        <w:tabs>
          <w:tab w:val="left" w:pos="8150"/>
        </w:tabs>
        <w:rPr>
          <w:rFonts w:asciiTheme="majorEastAsia" w:eastAsiaTheme="minorEastAsia" w:hAnsiTheme="majorEastAsia" w:cstheme="majorEastAsia"/>
        </w:rPr>
      </w:pPr>
    </w:p>
    <w:p w14:paraId="14EA6A79" w14:textId="77777777" w:rsidR="00887ADF" w:rsidRDefault="00887ADF" w:rsidP="00887ADF">
      <w:pPr>
        <w:tabs>
          <w:tab w:val="left" w:pos="8150"/>
        </w:tabs>
        <w:rPr>
          <w:rFonts w:asciiTheme="majorEastAsia" w:eastAsiaTheme="minorEastAsia" w:hAnsiTheme="majorEastAsia" w:cstheme="majorEastAsia"/>
        </w:rPr>
      </w:pPr>
    </w:p>
    <w:p w14:paraId="00035830" w14:textId="77777777" w:rsidR="00887ADF" w:rsidRDefault="00887ADF" w:rsidP="00887ADF">
      <w:pPr>
        <w:tabs>
          <w:tab w:val="left" w:pos="8150"/>
        </w:tabs>
        <w:rPr>
          <w:rFonts w:asciiTheme="majorEastAsia" w:eastAsiaTheme="minorEastAsia" w:hAnsiTheme="majorEastAsia" w:cstheme="majorEastAsia"/>
        </w:rPr>
      </w:pPr>
    </w:p>
    <w:p w14:paraId="1B5ACDB5" w14:textId="77777777" w:rsidR="00887ADF" w:rsidRDefault="00887ADF" w:rsidP="00887ADF">
      <w:pPr>
        <w:tabs>
          <w:tab w:val="left" w:pos="8150"/>
        </w:tabs>
        <w:rPr>
          <w:rFonts w:asciiTheme="majorEastAsia" w:eastAsiaTheme="minorEastAsia" w:hAnsiTheme="majorEastAsia" w:cstheme="majorEastAsia"/>
        </w:rPr>
      </w:pPr>
    </w:p>
    <w:p w14:paraId="059248F0" w14:textId="77777777" w:rsidR="00887ADF" w:rsidRDefault="00887ADF" w:rsidP="00887ADF">
      <w:pPr>
        <w:tabs>
          <w:tab w:val="left" w:pos="8150"/>
        </w:tabs>
        <w:rPr>
          <w:rFonts w:asciiTheme="majorEastAsia" w:eastAsiaTheme="minorEastAsia" w:hAnsiTheme="majorEastAsia" w:cstheme="majorEastAsia"/>
        </w:rPr>
      </w:pPr>
    </w:p>
    <w:p w14:paraId="5804D89E" w14:textId="77777777" w:rsidR="00887ADF" w:rsidRDefault="00887ADF" w:rsidP="00887ADF">
      <w:pPr>
        <w:tabs>
          <w:tab w:val="left" w:pos="8150"/>
        </w:tabs>
        <w:rPr>
          <w:rFonts w:asciiTheme="majorEastAsia" w:eastAsiaTheme="minorEastAsia" w:hAnsiTheme="majorEastAsia" w:cstheme="majorEastAsia"/>
        </w:rPr>
      </w:pPr>
    </w:p>
    <w:p w14:paraId="4CF71B26" w14:textId="77777777" w:rsidR="00887ADF" w:rsidRDefault="00887ADF" w:rsidP="00887ADF">
      <w:pPr>
        <w:tabs>
          <w:tab w:val="left" w:pos="8150"/>
        </w:tabs>
        <w:rPr>
          <w:rFonts w:asciiTheme="majorEastAsia" w:eastAsiaTheme="minorEastAsia" w:hAnsiTheme="majorEastAsia" w:cstheme="majorEastAsia"/>
        </w:rPr>
      </w:pPr>
    </w:p>
    <w:p w14:paraId="3ED9589F" w14:textId="1FD35CE9" w:rsidR="00887ADF" w:rsidRDefault="00F56B06" w:rsidP="00887ADF">
      <w:pPr>
        <w:tabs>
          <w:tab w:val="left" w:pos="8150"/>
        </w:tabs>
        <w:rPr>
          <w:rFonts w:asciiTheme="majorEastAsia" w:eastAsiaTheme="minorEastAsia" w:hAnsiTheme="majorEastAsia" w:cstheme="majorEastAsia"/>
        </w:rPr>
      </w:pPr>
      <w:r>
        <w:rPr>
          <w:rFonts w:asciiTheme="majorEastAsia" w:eastAsiaTheme="minorEastAsia" w:hAnsiTheme="majorEastAsia" w:cstheme="majorEastAsia"/>
          <w:b/>
          <w:noProof/>
        </w:rPr>
        <mc:AlternateContent>
          <mc:Choice Requires="wps">
            <w:drawing>
              <wp:anchor distT="0" distB="0" distL="114300" distR="114300" simplePos="0" relativeHeight="251787264" behindDoc="0" locked="0" layoutInCell="1" allowOverlap="1" wp14:anchorId="6F515B8B" wp14:editId="20AB9378">
                <wp:simplePos x="0" y="0"/>
                <wp:positionH relativeFrom="column">
                  <wp:posOffset>-409521</wp:posOffset>
                </wp:positionH>
                <wp:positionV relativeFrom="paragraph">
                  <wp:posOffset>103721</wp:posOffset>
                </wp:positionV>
                <wp:extent cx="6172200" cy="18288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6172200"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6E639E" w14:textId="77777777" w:rsidR="009A6663" w:rsidRPr="006222EB" w:rsidRDefault="009A6663" w:rsidP="00F56B06">
                            <w:pPr>
                              <w:rPr>
                                <w:rFonts w:ascii="Arial" w:hAnsi="Arial" w:cs="Arial"/>
                              </w:rPr>
                            </w:pPr>
                          </w:p>
                          <w:p w14:paraId="42F06CC8" w14:textId="679A564C" w:rsidR="009A6663" w:rsidRPr="006222EB" w:rsidRDefault="009A6663" w:rsidP="00F56B06">
                            <w:pPr>
                              <w:rPr>
                                <w:rFonts w:ascii="Arial" w:hAnsi="Arial" w:cs="Arial"/>
                                <w:b/>
                              </w:rPr>
                            </w:pPr>
                            <w:r w:rsidRPr="006222EB">
                              <w:rPr>
                                <w:rFonts w:ascii="Arial" w:hAnsi="Arial" w:cs="Arial"/>
                                <w:b/>
                              </w:rPr>
                              <w:t>Figure 2.5 F-score, Sensitivity, Specificity Comparison Using Different Normalization Methods – population healthy baseline = 10 ± 5 ng/mL, noise = 5%</w:t>
                            </w:r>
                          </w:p>
                          <w:p w14:paraId="3C3B13B4" w14:textId="011BC3C1" w:rsidR="009A6663" w:rsidRPr="006222EB" w:rsidRDefault="009A6663"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The autoregressive methods underperform.</w:t>
                            </w:r>
                          </w:p>
                          <w:p w14:paraId="1C89F9F8" w14:textId="48B754C0" w:rsidR="009A6663" w:rsidRPr="006222EB" w:rsidRDefault="009A6663" w:rsidP="00C50BE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6F515B8B" id="Text Box 107" o:spid="_x0000_s1058" type="#_x0000_t202" style="position:absolute;margin-left:-32.25pt;margin-top:8.15pt;width:486pt;height:2in;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" filled="f" stroked="f">
                <v:textbox>
                  <w:txbxContent>
                    <w:p w14:paraId="416E639E" w14:textId="77777777" w:rsidR="00357ECB" w:rsidRPr="006222EB" w:rsidRDefault="00357ECB" w:rsidP="00F56B06">
                      <w:pPr>
                        <w:rPr>
                          <w:rFonts w:ascii="Arial" w:hAnsi="Arial" w:cs="Arial"/>
                        </w:rPr>
                      </w:pPr>
                    </w:p>
                    <w:p w14:paraId="42F06CC8" w14:textId="679A564C" w:rsidR="00357ECB" w:rsidRPr="006222EB" w:rsidRDefault="00357ECB" w:rsidP="00F56B06">
                      <w:pPr>
                        <w:rPr>
                          <w:rFonts w:ascii="Arial" w:hAnsi="Arial" w:cs="Arial"/>
                          <w:b/>
                        </w:rPr>
                      </w:pPr>
                      <w:r w:rsidRPr="006222EB">
                        <w:rPr>
                          <w:rFonts w:ascii="Arial" w:hAnsi="Arial" w:cs="Arial"/>
                          <w:b/>
                        </w:rPr>
                        <w:t>Figure 2.5 F-score, Sensitivity, Specificity Comparison Using Different Normalization Methods – population healthy baseline = 10 ± 5 ng/mL, noise = 5%</w:t>
                      </w:r>
                    </w:p>
                    <w:p w14:paraId="3C3B13B4" w14:textId="011BC3C1" w:rsidR="00357ECB" w:rsidRPr="006222EB" w:rsidRDefault="00357ECB"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The autoregressive methods underperform.</w:t>
                      </w:r>
                    </w:p>
                    <w:p w14:paraId="1C89F9F8" w14:textId="48B754C0" w:rsidR="00357ECB" w:rsidRPr="006222EB" w:rsidRDefault="00357ECB" w:rsidP="00C50BE3">
                      <w:pPr>
                        <w:rPr>
                          <w:rFonts w:ascii="Arial" w:hAnsi="Arial" w:cs="Arial"/>
                        </w:rPr>
                      </w:pPr>
                    </w:p>
                  </w:txbxContent>
                </v:textbox>
              </v:shape>
            </w:pict>
          </mc:Fallback>
        </mc:AlternateContent>
      </w:r>
    </w:p>
    <w:p w14:paraId="3329A11B" w14:textId="3998391A" w:rsidR="00887ADF" w:rsidRDefault="00887ADF" w:rsidP="00887ADF">
      <w:pPr>
        <w:tabs>
          <w:tab w:val="left" w:pos="8150"/>
        </w:tabs>
        <w:rPr>
          <w:rFonts w:asciiTheme="majorEastAsia" w:eastAsiaTheme="minorEastAsia" w:hAnsiTheme="majorEastAsia" w:cstheme="majorEastAsia"/>
        </w:rPr>
      </w:pPr>
    </w:p>
    <w:p w14:paraId="5F165E60" w14:textId="0F95DDF8" w:rsidR="00887ADF" w:rsidRDefault="00887ADF" w:rsidP="00887ADF">
      <w:pPr>
        <w:tabs>
          <w:tab w:val="left" w:pos="8150"/>
        </w:tabs>
        <w:rPr>
          <w:rFonts w:asciiTheme="majorEastAsia" w:eastAsiaTheme="minorEastAsia" w:hAnsiTheme="majorEastAsia" w:cstheme="majorEastAsia"/>
        </w:rPr>
      </w:pPr>
    </w:p>
    <w:p w14:paraId="782F7358" w14:textId="2FF8BEB8" w:rsidR="00887ADF" w:rsidRDefault="00887ADF" w:rsidP="00887ADF">
      <w:pPr>
        <w:tabs>
          <w:tab w:val="left" w:pos="8150"/>
        </w:tabs>
        <w:rPr>
          <w:rFonts w:asciiTheme="majorEastAsia" w:eastAsiaTheme="minorEastAsia" w:hAnsiTheme="majorEastAsia" w:cstheme="majorEastAsia"/>
        </w:rPr>
      </w:pPr>
    </w:p>
    <w:p w14:paraId="4F68FB71" w14:textId="25029299" w:rsidR="00887ADF" w:rsidRDefault="00887ADF" w:rsidP="00887ADF">
      <w:pPr>
        <w:tabs>
          <w:tab w:val="left" w:pos="8150"/>
        </w:tabs>
        <w:rPr>
          <w:rFonts w:asciiTheme="majorEastAsia" w:eastAsiaTheme="minorEastAsia" w:hAnsiTheme="majorEastAsia" w:cstheme="majorEastAsia"/>
        </w:rPr>
      </w:pPr>
    </w:p>
    <w:p w14:paraId="0982FD4A" w14:textId="2D3C9CE6" w:rsidR="00887ADF" w:rsidRDefault="00887ADF" w:rsidP="00887ADF">
      <w:pPr>
        <w:tabs>
          <w:tab w:val="left" w:pos="8150"/>
        </w:tabs>
        <w:rPr>
          <w:rFonts w:asciiTheme="majorEastAsia" w:eastAsiaTheme="minorEastAsia" w:hAnsiTheme="majorEastAsia" w:cstheme="majorEastAsia"/>
        </w:rPr>
      </w:pPr>
    </w:p>
    <w:p w14:paraId="013BAE31" w14:textId="5DE33DF1" w:rsidR="00887ADF" w:rsidRDefault="00887ADF" w:rsidP="00887ADF">
      <w:pPr>
        <w:tabs>
          <w:tab w:val="left" w:pos="8150"/>
        </w:tabs>
        <w:rPr>
          <w:rFonts w:asciiTheme="majorEastAsia" w:eastAsiaTheme="minorEastAsia" w:hAnsiTheme="majorEastAsia" w:cstheme="majorEastAsia"/>
        </w:rPr>
      </w:pPr>
    </w:p>
    <w:p w14:paraId="69964B04" w14:textId="053645CD" w:rsidR="00887ADF" w:rsidRDefault="00887ADF" w:rsidP="00887ADF">
      <w:pPr>
        <w:tabs>
          <w:tab w:val="left" w:pos="8150"/>
        </w:tabs>
        <w:rPr>
          <w:rFonts w:asciiTheme="majorEastAsia" w:eastAsiaTheme="minorEastAsia" w:hAnsiTheme="majorEastAsia" w:cstheme="majorEastAsia"/>
        </w:rPr>
      </w:pPr>
    </w:p>
    <w:p w14:paraId="45C8C1A7" w14:textId="77777777" w:rsidR="00887ADF" w:rsidRDefault="00887ADF" w:rsidP="00887ADF">
      <w:pPr>
        <w:tabs>
          <w:tab w:val="left" w:pos="8150"/>
        </w:tabs>
        <w:rPr>
          <w:rFonts w:asciiTheme="majorEastAsia" w:eastAsiaTheme="minorEastAsia" w:hAnsiTheme="majorEastAsia" w:cstheme="majorEastAsia"/>
        </w:rPr>
      </w:pPr>
    </w:p>
    <w:p w14:paraId="41BA09DF" w14:textId="5C472BCA" w:rsidR="00887ADF" w:rsidRDefault="00887ADF" w:rsidP="00887ADF">
      <w:pPr>
        <w:tabs>
          <w:tab w:val="left" w:pos="8150"/>
        </w:tabs>
        <w:rPr>
          <w:rFonts w:asciiTheme="majorEastAsia" w:eastAsiaTheme="minorEastAsia" w:hAnsiTheme="majorEastAsia" w:cstheme="majorEastAsia"/>
        </w:rPr>
      </w:pPr>
    </w:p>
    <w:p w14:paraId="19198090" w14:textId="77777777" w:rsidR="00887ADF" w:rsidRDefault="00887ADF" w:rsidP="00887ADF">
      <w:pPr>
        <w:tabs>
          <w:tab w:val="left" w:pos="8150"/>
        </w:tabs>
        <w:rPr>
          <w:rFonts w:asciiTheme="majorEastAsia" w:eastAsiaTheme="minorEastAsia" w:hAnsiTheme="majorEastAsia" w:cstheme="majorEastAsia"/>
        </w:rPr>
      </w:pPr>
    </w:p>
    <w:p w14:paraId="0265D1E8" w14:textId="430ED28B" w:rsidR="00887ADF" w:rsidRDefault="00887ADF" w:rsidP="00887ADF">
      <w:pPr>
        <w:tabs>
          <w:tab w:val="left" w:pos="8150"/>
        </w:tabs>
        <w:rPr>
          <w:rFonts w:asciiTheme="majorEastAsia" w:eastAsiaTheme="minorEastAsia" w:hAnsiTheme="majorEastAsia" w:cstheme="majorEastAsia"/>
        </w:rPr>
      </w:pPr>
    </w:p>
    <w:p w14:paraId="5FF5A6DF" w14:textId="03CDAF0A" w:rsidR="006463B3" w:rsidRDefault="00436877" w:rsidP="00887ADF">
      <w:pPr>
        <w:tabs>
          <w:tab w:val="left" w:pos="8150"/>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774976" behindDoc="0" locked="0" layoutInCell="1" allowOverlap="1" wp14:anchorId="23E91A0E" wp14:editId="6B327773">
            <wp:simplePos x="0" y="0"/>
            <wp:positionH relativeFrom="column">
              <wp:posOffset>-746287</wp:posOffset>
            </wp:positionH>
            <wp:positionV relativeFrom="page">
              <wp:posOffset>340360</wp:posOffset>
            </wp:positionV>
            <wp:extent cx="5481320" cy="2147570"/>
            <wp:effectExtent l="0" t="0" r="5080" b="11430"/>
            <wp:wrapNone/>
            <wp:docPr id="97" name="Picture 97" descr="../../../Desktop/NNnorm_compare_plots/base5/noise1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NNnorm_compare_plots/base5/noise15/f.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1320" cy="214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7AB608" w14:textId="2A4AB477" w:rsidR="006463B3" w:rsidRDefault="006463B3" w:rsidP="00887ADF">
      <w:pPr>
        <w:tabs>
          <w:tab w:val="left" w:pos="8150"/>
        </w:tabs>
        <w:rPr>
          <w:rFonts w:asciiTheme="majorEastAsia" w:eastAsiaTheme="minorEastAsia" w:hAnsiTheme="majorEastAsia" w:cstheme="majorEastAsia"/>
        </w:rPr>
      </w:pPr>
    </w:p>
    <w:p w14:paraId="20A5F699" w14:textId="754F6898" w:rsidR="006463B3" w:rsidRDefault="006463B3" w:rsidP="00887ADF">
      <w:pPr>
        <w:tabs>
          <w:tab w:val="left" w:pos="8150"/>
        </w:tabs>
        <w:rPr>
          <w:rFonts w:asciiTheme="majorEastAsia" w:eastAsiaTheme="minorEastAsia" w:hAnsiTheme="majorEastAsia" w:cstheme="majorEastAsia"/>
        </w:rPr>
      </w:pPr>
    </w:p>
    <w:p w14:paraId="19F20D12" w14:textId="6F07CC2E" w:rsidR="006463B3" w:rsidRDefault="006463B3" w:rsidP="00887ADF">
      <w:pPr>
        <w:tabs>
          <w:tab w:val="left" w:pos="8150"/>
        </w:tabs>
        <w:rPr>
          <w:rFonts w:asciiTheme="majorEastAsia" w:eastAsiaTheme="minorEastAsia" w:hAnsiTheme="majorEastAsia" w:cstheme="majorEastAsia"/>
        </w:rPr>
      </w:pPr>
    </w:p>
    <w:p w14:paraId="75EC3BEF" w14:textId="77777777" w:rsidR="006463B3" w:rsidRDefault="006463B3" w:rsidP="00887ADF">
      <w:pPr>
        <w:tabs>
          <w:tab w:val="left" w:pos="8150"/>
        </w:tabs>
        <w:rPr>
          <w:rFonts w:asciiTheme="majorEastAsia" w:eastAsiaTheme="minorEastAsia" w:hAnsiTheme="majorEastAsia" w:cstheme="majorEastAsia"/>
        </w:rPr>
      </w:pPr>
    </w:p>
    <w:p w14:paraId="02C43C36" w14:textId="645CD3BC" w:rsidR="006463B3" w:rsidRDefault="006463B3" w:rsidP="00887ADF">
      <w:pPr>
        <w:tabs>
          <w:tab w:val="left" w:pos="8150"/>
        </w:tabs>
        <w:rPr>
          <w:rFonts w:asciiTheme="majorEastAsia" w:eastAsiaTheme="minorEastAsia" w:hAnsiTheme="majorEastAsia" w:cstheme="majorEastAsia"/>
        </w:rPr>
      </w:pPr>
    </w:p>
    <w:p w14:paraId="3D4684D0" w14:textId="0DCFFD11" w:rsidR="006463B3" w:rsidRDefault="006463B3" w:rsidP="00887ADF">
      <w:pPr>
        <w:tabs>
          <w:tab w:val="left" w:pos="8150"/>
        </w:tabs>
        <w:rPr>
          <w:rFonts w:asciiTheme="majorEastAsia" w:eastAsiaTheme="minorEastAsia" w:hAnsiTheme="majorEastAsia" w:cstheme="majorEastAsia"/>
        </w:rPr>
      </w:pPr>
    </w:p>
    <w:p w14:paraId="5561E4F3" w14:textId="1DF6A6DF" w:rsidR="006463B3" w:rsidRDefault="006463B3" w:rsidP="00887ADF">
      <w:pPr>
        <w:tabs>
          <w:tab w:val="left" w:pos="8150"/>
        </w:tabs>
        <w:rPr>
          <w:rFonts w:asciiTheme="majorEastAsia" w:eastAsiaTheme="minorEastAsia" w:hAnsiTheme="majorEastAsia" w:cstheme="majorEastAsia"/>
        </w:rPr>
      </w:pPr>
    </w:p>
    <w:p w14:paraId="27991067" w14:textId="25D91C01" w:rsidR="006463B3" w:rsidRDefault="006463B3" w:rsidP="00887ADF">
      <w:pPr>
        <w:tabs>
          <w:tab w:val="left" w:pos="8150"/>
        </w:tabs>
        <w:rPr>
          <w:rFonts w:asciiTheme="majorEastAsia" w:eastAsiaTheme="minorEastAsia" w:hAnsiTheme="majorEastAsia" w:cstheme="majorEastAsia"/>
        </w:rPr>
      </w:pPr>
    </w:p>
    <w:p w14:paraId="3616F5E4" w14:textId="568225BF" w:rsidR="006463B3" w:rsidRDefault="00436877" w:rsidP="00887ADF">
      <w:pPr>
        <w:tabs>
          <w:tab w:val="left" w:pos="8150"/>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776000" behindDoc="0" locked="0" layoutInCell="1" allowOverlap="1" wp14:anchorId="471F92DF" wp14:editId="3F379240">
            <wp:simplePos x="0" y="0"/>
            <wp:positionH relativeFrom="column">
              <wp:posOffset>-750732</wp:posOffset>
            </wp:positionH>
            <wp:positionV relativeFrom="page">
              <wp:posOffset>2625725</wp:posOffset>
            </wp:positionV>
            <wp:extent cx="5901055" cy="2176145"/>
            <wp:effectExtent l="0" t="0" r="0" b="8255"/>
            <wp:wrapNone/>
            <wp:docPr id="98" name="Picture 98" descr="../../../Desktop/NNnorm_compare_plots/base5/noise15/s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NNnorm_compare_plots/base5/noise15/sen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01055" cy="2176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407B1" w14:textId="23D9881B" w:rsidR="006463B3" w:rsidRDefault="006463B3" w:rsidP="00887ADF">
      <w:pPr>
        <w:tabs>
          <w:tab w:val="left" w:pos="8150"/>
        </w:tabs>
        <w:rPr>
          <w:rFonts w:asciiTheme="majorEastAsia" w:eastAsiaTheme="minorEastAsia" w:hAnsiTheme="majorEastAsia" w:cstheme="majorEastAsia"/>
        </w:rPr>
      </w:pPr>
    </w:p>
    <w:p w14:paraId="2C07DF4D" w14:textId="77777777" w:rsidR="006463B3" w:rsidRDefault="006463B3" w:rsidP="00887ADF">
      <w:pPr>
        <w:tabs>
          <w:tab w:val="left" w:pos="8150"/>
        </w:tabs>
        <w:rPr>
          <w:rFonts w:asciiTheme="majorEastAsia" w:eastAsiaTheme="minorEastAsia" w:hAnsiTheme="majorEastAsia" w:cstheme="majorEastAsia"/>
        </w:rPr>
      </w:pPr>
    </w:p>
    <w:p w14:paraId="450E6A2F" w14:textId="4940E5F6" w:rsidR="006463B3" w:rsidRDefault="006463B3" w:rsidP="00887ADF">
      <w:pPr>
        <w:tabs>
          <w:tab w:val="left" w:pos="8150"/>
        </w:tabs>
        <w:rPr>
          <w:rFonts w:asciiTheme="majorEastAsia" w:eastAsiaTheme="minorEastAsia" w:hAnsiTheme="majorEastAsia" w:cstheme="majorEastAsia"/>
        </w:rPr>
      </w:pPr>
    </w:p>
    <w:p w14:paraId="550C656A" w14:textId="77777777" w:rsidR="006463B3" w:rsidRDefault="006463B3" w:rsidP="00887ADF">
      <w:pPr>
        <w:tabs>
          <w:tab w:val="left" w:pos="8150"/>
        </w:tabs>
        <w:rPr>
          <w:rFonts w:asciiTheme="majorEastAsia" w:eastAsiaTheme="minorEastAsia" w:hAnsiTheme="majorEastAsia" w:cstheme="majorEastAsia"/>
        </w:rPr>
      </w:pPr>
    </w:p>
    <w:p w14:paraId="579B7344" w14:textId="77777777" w:rsidR="006463B3" w:rsidRDefault="006463B3" w:rsidP="00887ADF">
      <w:pPr>
        <w:tabs>
          <w:tab w:val="left" w:pos="8150"/>
        </w:tabs>
        <w:rPr>
          <w:rFonts w:asciiTheme="majorEastAsia" w:eastAsiaTheme="minorEastAsia" w:hAnsiTheme="majorEastAsia" w:cstheme="majorEastAsia"/>
        </w:rPr>
      </w:pPr>
    </w:p>
    <w:p w14:paraId="01A1D6CB" w14:textId="49A7A5D7" w:rsidR="006463B3" w:rsidRDefault="006463B3" w:rsidP="00887ADF">
      <w:pPr>
        <w:tabs>
          <w:tab w:val="left" w:pos="8150"/>
        </w:tabs>
        <w:rPr>
          <w:rFonts w:asciiTheme="majorEastAsia" w:eastAsiaTheme="minorEastAsia" w:hAnsiTheme="majorEastAsia" w:cstheme="majorEastAsia"/>
        </w:rPr>
      </w:pPr>
    </w:p>
    <w:p w14:paraId="38B9CA1E" w14:textId="66DAAB9C" w:rsidR="006463B3" w:rsidRDefault="006463B3" w:rsidP="00887ADF">
      <w:pPr>
        <w:tabs>
          <w:tab w:val="left" w:pos="8150"/>
        </w:tabs>
        <w:rPr>
          <w:rFonts w:asciiTheme="majorEastAsia" w:eastAsiaTheme="minorEastAsia" w:hAnsiTheme="majorEastAsia" w:cstheme="majorEastAsia"/>
        </w:rPr>
      </w:pPr>
    </w:p>
    <w:p w14:paraId="4A8BA65C" w14:textId="77777777" w:rsidR="006463B3" w:rsidRDefault="006463B3" w:rsidP="00887ADF">
      <w:pPr>
        <w:tabs>
          <w:tab w:val="left" w:pos="8150"/>
        </w:tabs>
        <w:rPr>
          <w:rFonts w:asciiTheme="majorEastAsia" w:eastAsiaTheme="minorEastAsia" w:hAnsiTheme="majorEastAsia" w:cstheme="majorEastAsia"/>
        </w:rPr>
      </w:pPr>
    </w:p>
    <w:p w14:paraId="6A79E4F8" w14:textId="50F803E1" w:rsidR="006463B3" w:rsidRDefault="006463B3" w:rsidP="00887ADF">
      <w:pPr>
        <w:tabs>
          <w:tab w:val="left" w:pos="8150"/>
        </w:tabs>
        <w:rPr>
          <w:rFonts w:asciiTheme="majorEastAsia" w:eastAsiaTheme="minorEastAsia" w:hAnsiTheme="majorEastAsia" w:cstheme="majorEastAsia"/>
        </w:rPr>
      </w:pPr>
    </w:p>
    <w:p w14:paraId="6151FE38" w14:textId="65A5C42B" w:rsidR="006463B3" w:rsidRDefault="006463B3" w:rsidP="00887ADF">
      <w:pPr>
        <w:tabs>
          <w:tab w:val="left" w:pos="8150"/>
        </w:tabs>
        <w:rPr>
          <w:rFonts w:asciiTheme="majorEastAsia" w:eastAsiaTheme="minorEastAsia" w:hAnsiTheme="majorEastAsia" w:cstheme="majorEastAsia"/>
        </w:rPr>
      </w:pPr>
    </w:p>
    <w:p w14:paraId="21929B6A" w14:textId="70FA5404" w:rsidR="006463B3" w:rsidRDefault="006463B3" w:rsidP="00887ADF">
      <w:pPr>
        <w:tabs>
          <w:tab w:val="left" w:pos="8150"/>
        </w:tabs>
        <w:rPr>
          <w:rFonts w:asciiTheme="majorEastAsia" w:eastAsiaTheme="minorEastAsia" w:hAnsiTheme="majorEastAsia" w:cstheme="majorEastAsia"/>
        </w:rPr>
      </w:pPr>
    </w:p>
    <w:p w14:paraId="1060E8A9" w14:textId="36C3118C" w:rsidR="006463B3" w:rsidRDefault="006463B3" w:rsidP="00887ADF">
      <w:pPr>
        <w:tabs>
          <w:tab w:val="left" w:pos="8150"/>
        </w:tabs>
        <w:rPr>
          <w:rFonts w:asciiTheme="majorEastAsia" w:eastAsiaTheme="minorEastAsia" w:hAnsiTheme="majorEastAsia" w:cstheme="majorEastAsia"/>
        </w:rPr>
      </w:pPr>
    </w:p>
    <w:p w14:paraId="70CA42E1" w14:textId="04C0C450" w:rsidR="006463B3" w:rsidRDefault="00436877" w:rsidP="00887ADF">
      <w:pPr>
        <w:tabs>
          <w:tab w:val="left" w:pos="8150"/>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777024" behindDoc="0" locked="0" layoutInCell="1" allowOverlap="1" wp14:anchorId="4881BC13" wp14:editId="3D081110">
            <wp:simplePos x="0" y="0"/>
            <wp:positionH relativeFrom="column">
              <wp:posOffset>-744179</wp:posOffset>
            </wp:positionH>
            <wp:positionV relativeFrom="page">
              <wp:posOffset>5032375</wp:posOffset>
            </wp:positionV>
            <wp:extent cx="5488940" cy="2222500"/>
            <wp:effectExtent l="0" t="0" r="0" b="12700"/>
            <wp:wrapNone/>
            <wp:docPr id="99" name="Picture 99" descr="../../../Desktop/NNnorm_compare_plots/base5/noise15/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NNnorm_compare_plots/base5/noise15/spec.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8940" cy="222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74A761" w14:textId="32F555B0" w:rsidR="006463B3" w:rsidRDefault="006463B3" w:rsidP="00887ADF">
      <w:pPr>
        <w:tabs>
          <w:tab w:val="left" w:pos="8150"/>
        </w:tabs>
        <w:rPr>
          <w:rFonts w:asciiTheme="majorEastAsia" w:eastAsiaTheme="minorEastAsia" w:hAnsiTheme="majorEastAsia" w:cstheme="majorEastAsia"/>
        </w:rPr>
      </w:pPr>
    </w:p>
    <w:p w14:paraId="0845EE9C" w14:textId="77777777" w:rsidR="006463B3" w:rsidRDefault="006463B3" w:rsidP="00887ADF">
      <w:pPr>
        <w:tabs>
          <w:tab w:val="left" w:pos="8150"/>
        </w:tabs>
        <w:rPr>
          <w:rFonts w:asciiTheme="majorEastAsia" w:eastAsiaTheme="minorEastAsia" w:hAnsiTheme="majorEastAsia" w:cstheme="majorEastAsia"/>
        </w:rPr>
      </w:pPr>
    </w:p>
    <w:p w14:paraId="7DDF9D40" w14:textId="7943CE82" w:rsidR="006463B3" w:rsidRDefault="006463B3" w:rsidP="00887ADF">
      <w:pPr>
        <w:tabs>
          <w:tab w:val="left" w:pos="8150"/>
        </w:tabs>
        <w:rPr>
          <w:rFonts w:asciiTheme="majorEastAsia" w:eastAsiaTheme="minorEastAsia" w:hAnsiTheme="majorEastAsia" w:cstheme="majorEastAsia"/>
        </w:rPr>
      </w:pPr>
    </w:p>
    <w:p w14:paraId="06A0A481" w14:textId="31249A4E" w:rsidR="006463B3" w:rsidRDefault="006463B3" w:rsidP="00887ADF">
      <w:pPr>
        <w:tabs>
          <w:tab w:val="left" w:pos="8150"/>
        </w:tabs>
        <w:rPr>
          <w:rFonts w:asciiTheme="majorEastAsia" w:eastAsiaTheme="minorEastAsia" w:hAnsiTheme="majorEastAsia" w:cstheme="majorEastAsia"/>
        </w:rPr>
      </w:pPr>
    </w:p>
    <w:p w14:paraId="5BD38CE7" w14:textId="77777777" w:rsidR="006463B3" w:rsidRDefault="006463B3" w:rsidP="00887ADF">
      <w:pPr>
        <w:tabs>
          <w:tab w:val="left" w:pos="8150"/>
        </w:tabs>
        <w:rPr>
          <w:rFonts w:asciiTheme="majorEastAsia" w:eastAsiaTheme="minorEastAsia" w:hAnsiTheme="majorEastAsia" w:cstheme="majorEastAsia"/>
        </w:rPr>
      </w:pPr>
    </w:p>
    <w:p w14:paraId="5DD161EB" w14:textId="77777777" w:rsidR="006463B3" w:rsidRDefault="006463B3" w:rsidP="00887ADF">
      <w:pPr>
        <w:tabs>
          <w:tab w:val="left" w:pos="8150"/>
        </w:tabs>
        <w:rPr>
          <w:rFonts w:asciiTheme="majorEastAsia" w:eastAsiaTheme="minorEastAsia" w:hAnsiTheme="majorEastAsia" w:cstheme="majorEastAsia"/>
        </w:rPr>
      </w:pPr>
    </w:p>
    <w:p w14:paraId="44A652B5" w14:textId="444BEF31" w:rsidR="006463B3" w:rsidRDefault="006463B3" w:rsidP="00887ADF">
      <w:pPr>
        <w:tabs>
          <w:tab w:val="left" w:pos="8150"/>
        </w:tabs>
        <w:rPr>
          <w:rFonts w:asciiTheme="majorEastAsia" w:eastAsiaTheme="minorEastAsia" w:hAnsiTheme="majorEastAsia" w:cstheme="majorEastAsia"/>
        </w:rPr>
      </w:pPr>
    </w:p>
    <w:p w14:paraId="3BBFB788" w14:textId="3B7E5FAA" w:rsidR="006463B3" w:rsidRDefault="006463B3" w:rsidP="00887ADF">
      <w:pPr>
        <w:tabs>
          <w:tab w:val="left" w:pos="8150"/>
        </w:tabs>
        <w:rPr>
          <w:rFonts w:asciiTheme="majorEastAsia" w:eastAsiaTheme="minorEastAsia" w:hAnsiTheme="majorEastAsia" w:cstheme="majorEastAsia"/>
        </w:rPr>
      </w:pPr>
    </w:p>
    <w:p w14:paraId="44F0A4B6" w14:textId="2B67A148" w:rsidR="006463B3" w:rsidRDefault="006463B3" w:rsidP="00887ADF">
      <w:pPr>
        <w:tabs>
          <w:tab w:val="left" w:pos="8150"/>
        </w:tabs>
        <w:rPr>
          <w:rFonts w:asciiTheme="majorEastAsia" w:eastAsiaTheme="minorEastAsia" w:hAnsiTheme="majorEastAsia" w:cstheme="majorEastAsia"/>
        </w:rPr>
      </w:pPr>
    </w:p>
    <w:p w14:paraId="5EEBBED2" w14:textId="705567AB" w:rsidR="006463B3" w:rsidRDefault="006463B3" w:rsidP="00887ADF">
      <w:pPr>
        <w:tabs>
          <w:tab w:val="left" w:pos="8150"/>
        </w:tabs>
        <w:rPr>
          <w:rFonts w:asciiTheme="majorEastAsia" w:eastAsiaTheme="minorEastAsia" w:hAnsiTheme="majorEastAsia" w:cstheme="majorEastAsia"/>
        </w:rPr>
      </w:pPr>
    </w:p>
    <w:p w14:paraId="15045CED" w14:textId="6999930B" w:rsidR="006463B3" w:rsidRDefault="006463B3" w:rsidP="00887ADF">
      <w:pPr>
        <w:tabs>
          <w:tab w:val="left" w:pos="8150"/>
        </w:tabs>
        <w:rPr>
          <w:rFonts w:asciiTheme="majorEastAsia" w:eastAsiaTheme="minorEastAsia" w:hAnsiTheme="majorEastAsia" w:cstheme="majorEastAsia"/>
        </w:rPr>
      </w:pPr>
    </w:p>
    <w:p w14:paraId="636DB362" w14:textId="39484695" w:rsidR="006463B3" w:rsidRDefault="00F56B06" w:rsidP="00887ADF">
      <w:pPr>
        <w:tabs>
          <w:tab w:val="left" w:pos="8150"/>
        </w:tabs>
        <w:rPr>
          <w:rFonts w:asciiTheme="majorEastAsia" w:eastAsiaTheme="minorEastAsia" w:hAnsiTheme="majorEastAsia" w:cstheme="majorEastAsia"/>
        </w:rPr>
      </w:pPr>
      <w:r>
        <w:rPr>
          <w:rFonts w:asciiTheme="majorEastAsia" w:eastAsiaTheme="minorEastAsia" w:hAnsiTheme="majorEastAsia" w:cstheme="majorEastAsia"/>
          <w:b/>
          <w:noProof/>
        </w:rPr>
        <mc:AlternateContent>
          <mc:Choice Requires="wps">
            <w:drawing>
              <wp:anchor distT="0" distB="0" distL="114300" distR="114300" simplePos="0" relativeHeight="251785216" behindDoc="0" locked="0" layoutInCell="1" allowOverlap="1" wp14:anchorId="5C6EA2A0" wp14:editId="7E94FD3B">
                <wp:simplePos x="0" y="0"/>
                <wp:positionH relativeFrom="column">
                  <wp:posOffset>-408940</wp:posOffset>
                </wp:positionH>
                <wp:positionV relativeFrom="paragraph">
                  <wp:posOffset>335280</wp:posOffset>
                </wp:positionV>
                <wp:extent cx="6172200" cy="1828800"/>
                <wp:effectExtent l="0" t="0" r="0" b="0"/>
                <wp:wrapNone/>
                <wp:docPr id="105" name="Text Box 105"/>
                <wp:cNvGraphicFramePr/>
                <a:graphic xmlns:a="http://schemas.openxmlformats.org/drawingml/2006/main">
                  <a:graphicData uri="http://schemas.microsoft.com/office/word/2010/wordprocessingShape">
                    <wps:wsp>
                      <wps:cNvSpPr txBox="1"/>
                      <wps:spPr>
                        <a:xfrm>
                          <a:off x="0" y="0"/>
                          <a:ext cx="6172200" cy="1828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E5A2ED" w14:textId="77777777" w:rsidR="009A6663" w:rsidRPr="006222EB" w:rsidRDefault="009A6663" w:rsidP="00B24521">
                            <w:pPr>
                              <w:rPr>
                                <w:rFonts w:ascii="Arial" w:hAnsi="Arial" w:cs="Arial"/>
                              </w:rPr>
                            </w:pPr>
                          </w:p>
                          <w:p w14:paraId="44A825F4" w14:textId="175D92E8" w:rsidR="009A6663" w:rsidRPr="006222EB" w:rsidRDefault="009A6663" w:rsidP="00B24521">
                            <w:pPr>
                              <w:rPr>
                                <w:rFonts w:ascii="Arial" w:hAnsi="Arial" w:cs="Arial"/>
                                <w:b/>
                              </w:rPr>
                            </w:pPr>
                            <w:r w:rsidRPr="006222EB">
                              <w:rPr>
                                <w:rFonts w:ascii="Arial" w:hAnsi="Arial" w:cs="Arial"/>
                                <w:b/>
                              </w:rPr>
                              <w:t xml:space="preserve">Figure 2.6 F-score, Sensitivity, Specificity Comparison Using Different Normalization Methods – </w:t>
                            </w:r>
                            <w:r>
                              <w:rPr>
                                <w:rFonts w:ascii="Arial" w:hAnsi="Arial" w:cs="Arial"/>
                                <w:b/>
                              </w:rPr>
                              <w:t xml:space="preserve">population healthy baseline </w:t>
                            </w:r>
                            <w:r w:rsidRPr="006222EB">
                              <w:rPr>
                                <w:rFonts w:ascii="Arial" w:hAnsi="Arial" w:cs="Arial"/>
                                <w:b/>
                              </w:rPr>
                              <w:t>= 10 ± 5 ng/mL, noise = 15%</w:t>
                            </w:r>
                          </w:p>
                          <w:p w14:paraId="01C4E2E7" w14:textId="7CEFB01A" w:rsidR="009A6663" w:rsidRPr="006222EB" w:rsidRDefault="009A6663"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Average subtraction underperforms.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5C6EA2A0" id="Text Box 105" o:spid="_x0000_s1059" type="#_x0000_t202" style="position:absolute;margin-left:-32.2pt;margin-top:26.4pt;width:486pt;height:2in;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QnOnoCAABm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" filled="f" stroked="f">
                <v:textbox>
                  <w:txbxContent>
                    <w:p w14:paraId="40E5A2ED" w14:textId="77777777" w:rsidR="00357ECB" w:rsidRPr="006222EB" w:rsidRDefault="00357ECB" w:rsidP="00B24521">
                      <w:pPr>
                        <w:rPr>
                          <w:rFonts w:ascii="Arial" w:hAnsi="Arial" w:cs="Arial"/>
                        </w:rPr>
                      </w:pPr>
                    </w:p>
                    <w:p w14:paraId="44A825F4" w14:textId="175D92E8" w:rsidR="00357ECB" w:rsidRPr="006222EB" w:rsidRDefault="00357ECB" w:rsidP="00B24521">
                      <w:pPr>
                        <w:rPr>
                          <w:rFonts w:ascii="Arial" w:hAnsi="Arial" w:cs="Arial"/>
                          <w:b/>
                        </w:rPr>
                      </w:pPr>
                      <w:r w:rsidRPr="006222EB">
                        <w:rPr>
                          <w:rFonts w:ascii="Arial" w:hAnsi="Arial" w:cs="Arial"/>
                          <w:b/>
                        </w:rPr>
                        <w:t xml:space="preserve">Figure 2.6 F-score, Sensitivity, Specificity Comparison Using Different Normalization Methods – </w:t>
                      </w:r>
                      <w:r w:rsidR="00F60AB2">
                        <w:rPr>
                          <w:rFonts w:ascii="Arial" w:hAnsi="Arial" w:cs="Arial"/>
                          <w:b/>
                        </w:rPr>
                        <w:t xml:space="preserve">population healthy baseline </w:t>
                      </w:r>
                      <w:r w:rsidRPr="006222EB">
                        <w:rPr>
                          <w:rFonts w:ascii="Arial" w:hAnsi="Arial" w:cs="Arial"/>
                          <w:b/>
                        </w:rPr>
                        <w:t>= 10 ± 5 ng/mL, noise = 15%</w:t>
                      </w:r>
                    </w:p>
                    <w:p w14:paraId="01C4E2E7" w14:textId="7CEFB01A" w:rsidR="00357ECB" w:rsidRPr="006222EB" w:rsidRDefault="00357ECB"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Average subtraction underperforms.</w:t>
                      </w:r>
                    </w:p>
                  </w:txbxContent>
                </v:textbox>
              </v:shape>
            </w:pict>
          </mc:Fallback>
        </mc:AlternateContent>
      </w:r>
    </w:p>
    <w:p w14:paraId="028794CA" w14:textId="4A88C5FF" w:rsidR="006463B3" w:rsidRDefault="006463B3" w:rsidP="00887ADF">
      <w:pPr>
        <w:tabs>
          <w:tab w:val="left" w:pos="8150"/>
        </w:tabs>
        <w:rPr>
          <w:rFonts w:asciiTheme="majorEastAsia" w:eastAsiaTheme="minorEastAsia" w:hAnsiTheme="majorEastAsia" w:cstheme="majorEastAsia"/>
        </w:rPr>
      </w:pPr>
    </w:p>
    <w:p w14:paraId="2663C939" w14:textId="77777777" w:rsidR="006463B3" w:rsidRDefault="006463B3" w:rsidP="00887ADF">
      <w:pPr>
        <w:tabs>
          <w:tab w:val="left" w:pos="8150"/>
        </w:tabs>
        <w:rPr>
          <w:rFonts w:asciiTheme="majorEastAsia" w:eastAsiaTheme="minorEastAsia" w:hAnsiTheme="majorEastAsia" w:cstheme="majorEastAsia"/>
        </w:rPr>
      </w:pPr>
    </w:p>
    <w:p w14:paraId="5D2B6041" w14:textId="01FD176C" w:rsidR="006463B3" w:rsidRDefault="006463B3" w:rsidP="00887ADF">
      <w:pPr>
        <w:tabs>
          <w:tab w:val="left" w:pos="8150"/>
        </w:tabs>
        <w:rPr>
          <w:rFonts w:asciiTheme="majorEastAsia" w:eastAsiaTheme="minorEastAsia" w:hAnsiTheme="majorEastAsia" w:cstheme="majorEastAsia"/>
        </w:rPr>
      </w:pPr>
    </w:p>
    <w:p w14:paraId="1EA1F5A7" w14:textId="70A9947C" w:rsidR="006463B3" w:rsidRDefault="006463B3">
      <w:pPr>
        <w:rPr>
          <w:rFonts w:asciiTheme="majorEastAsia" w:eastAsiaTheme="minorEastAsia" w:hAnsiTheme="majorEastAsia" w:cstheme="majorEastAsia"/>
        </w:rPr>
      </w:pPr>
      <w:r>
        <w:rPr>
          <w:rFonts w:asciiTheme="majorEastAsia" w:eastAsiaTheme="minorEastAsia" w:hAnsiTheme="majorEastAsia" w:cstheme="majorEastAsia"/>
        </w:rPr>
        <w:br w:type="page"/>
      </w:r>
    </w:p>
    <w:p w14:paraId="051663B9" w14:textId="7542B48E" w:rsidR="00737D07" w:rsidRDefault="00F56B06" w:rsidP="00887ADF">
      <w:pPr>
        <w:tabs>
          <w:tab w:val="left" w:pos="8150"/>
        </w:tabs>
        <w:rPr>
          <w:rFonts w:asciiTheme="majorEastAsia" w:eastAsiaTheme="minorEastAsia" w:hAnsiTheme="majorEastAsia" w:cstheme="majorEastAsia"/>
        </w:rPr>
      </w:pPr>
      <w:r>
        <w:rPr>
          <w:rFonts w:asciiTheme="majorEastAsia" w:eastAsiaTheme="minorEastAsia" w:hAnsiTheme="majorEastAsia" w:cstheme="majorEastAsia"/>
          <w:b/>
          <w:noProof/>
        </w:rPr>
        <w:lastRenderedPageBreak/>
        <mc:AlternateContent>
          <mc:Choice Requires="wps">
            <w:drawing>
              <wp:anchor distT="0" distB="0" distL="114300" distR="114300" simplePos="0" relativeHeight="251789312" behindDoc="0" locked="0" layoutInCell="1" allowOverlap="1" wp14:anchorId="641BD617" wp14:editId="5318B0C7">
                <wp:simplePos x="0" y="0"/>
                <wp:positionH relativeFrom="column">
                  <wp:posOffset>-515566</wp:posOffset>
                </wp:positionH>
                <wp:positionV relativeFrom="paragraph">
                  <wp:posOffset>6400800</wp:posOffset>
                </wp:positionV>
                <wp:extent cx="6167701" cy="114554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6167701"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CB0678" w14:textId="77777777" w:rsidR="009A6663" w:rsidRPr="006222EB" w:rsidRDefault="009A6663" w:rsidP="00F56B06">
                            <w:pPr>
                              <w:rPr>
                                <w:rFonts w:ascii="Arial" w:hAnsi="Arial" w:cs="Arial"/>
                              </w:rPr>
                            </w:pPr>
                          </w:p>
                          <w:p w14:paraId="65AF6612" w14:textId="68271B08" w:rsidR="009A6663" w:rsidRPr="006222EB" w:rsidRDefault="009A6663" w:rsidP="00C50BE3">
                            <w:pPr>
                              <w:rPr>
                                <w:rFonts w:ascii="Arial" w:hAnsi="Arial" w:cs="Arial"/>
                                <w:b/>
                              </w:rPr>
                            </w:pPr>
                            <w:r w:rsidRPr="006222EB">
                              <w:rPr>
                                <w:rFonts w:ascii="Arial" w:hAnsi="Arial" w:cs="Arial"/>
                                <w:b/>
                              </w:rPr>
                              <w:t>Figure 2.7 F-score, Sensitivity, Specificity Comparison Using Different Normalization Methods – population healthy baseline  = 10 ± 5 ng/mL, noise = 30%</w:t>
                            </w:r>
                          </w:p>
                          <w:p w14:paraId="14EBB940" w14:textId="545ACA42" w:rsidR="009A6663" w:rsidRPr="006222EB" w:rsidRDefault="009A6663"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Autoregressive shifting window underperforms.</w:t>
                            </w:r>
                          </w:p>
                          <w:p w14:paraId="58095C62" w14:textId="31D579D3" w:rsidR="009A6663" w:rsidRPr="006222EB" w:rsidRDefault="009A6663" w:rsidP="00C50BE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shape w14:anchorId="641BD617" id="Text Box 108" o:spid="_x0000_s1060" type="#_x0000_t202" style="position:absolute;margin-left:-40.6pt;margin-top:7in;width:485.65pt;height:90.2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" filled="f" stroked="f">
                <v:textbox>
                  <w:txbxContent>
                    <w:p w14:paraId="49CB0678" w14:textId="77777777" w:rsidR="00357ECB" w:rsidRPr="006222EB" w:rsidRDefault="00357ECB" w:rsidP="00F56B06">
                      <w:pPr>
                        <w:rPr>
                          <w:rFonts w:ascii="Arial" w:hAnsi="Arial" w:cs="Arial"/>
                        </w:rPr>
                      </w:pPr>
                    </w:p>
                    <w:p w14:paraId="65AF6612" w14:textId="68271B08" w:rsidR="00357ECB" w:rsidRPr="006222EB" w:rsidRDefault="00357ECB" w:rsidP="00C50BE3">
                      <w:pPr>
                        <w:rPr>
                          <w:rFonts w:ascii="Arial" w:hAnsi="Arial" w:cs="Arial"/>
                          <w:b/>
                        </w:rPr>
                      </w:pPr>
                      <w:r w:rsidRPr="006222EB">
                        <w:rPr>
                          <w:rFonts w:ascii="Arial" w:hAnsi="Arial" w:cs="Arial"/>
                          <w:b/>
                        </w:rPr>
                        <w:t xml:space="preserve">Figure 2.7 F-score, Sensitivity, Specificity Comparison Using Different Normalization Methods – population healthy </w:t>
                      </w:r>
                      <w:proofErr w:type="gramStart"/>
                      <w:r w:rsidRPr="006222EB">
                        <w:rPr>
                          <w:rFonts w:ascii="Arial" w:hAnsi="Arial" w:cs="Arial"/>
                          <w:b/>
                        </w:rPr>
                        <w:t>baseline  =</w:t>
                      </w:r>
                      <w:proofErr w:type="gramEnd"/>
                      <w:r w:rsidRPr="006222EB">
                        <w:rPr>
                          <w:rFonts w:ascii="Arial" w:hAnsi="Arial" w:cs="Arial"/>
                          <w:b/>
                        </w:rPr>
                        <w:t xml:space="preserve"> 10 ± 5 ng/mL, noise = 30%</w:t>
                      </w:r>
                    </w:p>
                    <w:p w14:paraId="14EBB940" w14:textId="545ACA42" w:rsidR="00357ECB" w:rsidRPr="006222EB" w:rsidRDefault="00357ECB" w:rsidP="00C50BE3">
                      <w:pPr>
                        <w:rPr>
                          <w:rFonts w:ascii="Arial" w:hAnsi="Arial" w:cs="Arial"/>
                        </w:rPr>
                      </w:pPr>
                      <w:r w:rsidRPr="006222EB">
                        <w:rPr>
                          <w:rFonts w:ascii="Arial" w:hAnsi="Arial" w:cs="Arial"/>
                        </w:rPr>
                        <w:t xml:space="preserve">The fixed length approach to </w:t>
                      </w:r>
                      <w:r w:rsidRPr="006222EB">
                        <w:rPr>
                          <w:rFonts w:ascii="Arial" w:hAnsi="Arial" w:cs="Arial"/>
                          <w:i/>
                        </w:rPr>
                        <w:t>k</w:t>
                      </w:r>
                      <w:r w:rsidRPr="006222EB">
                        <w:rPr>
                          <w:rFonts w:ascii="Arial" w:hAnsi="Arial" w:cs="Arial"/>
                        </w:rPr>
                        <w:t>-NN. Observation span in days post-onset of cancer is displayed on the x-axis. Autoregressive shifting window underperforms.</w:t>
                      </w:r>
                    </w:p>
                    <w:p w14:paraId="58095C62" w14:textId="31D579D3" w:rsidR="00357ECB" w:rsidRPr="006222EB" w:rsidRDefault="00357ECB" w:rsidP="00C50BE3">
                      <w:pPr>
                        <w:rPr>
                          <w:rFonts w:ascii="Arial" w:hAnsi="Arial" w:cs="Arial"/>
                        </w:rPr>
                      </w:pPr>
                    </w:p>
                  </w:txbxContent>
                </v:textbox>
              </v:shape>
            </w:pict>
          </mc:Fallback>
        </mc:AlternateContent>
      </w:r>
      <w:r w:rsidR="00436877">
        <w:rPr>
          <w:rFonts w:asciiTheme="majorEastAsia" w:eastAsiaTheme="minorEastAsia" w:hAnsiTheme="majorEastAsia" w:cstheme="majorEastAsia"/>
          <w:noProof/>
        </w:rPr>
        <w:drawing>
          <wp:anchor distT="0" distB="0" distL="114300" distR="114300" simplePos="0" relativeHeight="251778048" behindDoc="0" locked="0" layoutInCell="1" allowOverlap="1" wp14:anchorId="5FABA854" wp14:editId="4C37EB76">
            <wp:simplePos x="0" y="0"/>
            <wp:positionH relativeFrom="column">
              <wp:posOffset>-745449</wp:posOffset>
            </wp:positionH>
            <wp:positionV relativeFrom="paragraph">
              <wp:posOffset>-568325</wp:posOffset>
            </wp:positionV>
            <wp:extent cx="5598160" cy="2280920"/>
            <wp:effectExtent l="0" t="0" r="0" b="5080"/>
            <wp:wrapNone/>
            <wp:docPr id="100" name="Picture 100" descr="../../../Desktop/NNnorm_compare_plots/base5/noise30/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NNnorm_compare_plots/base5/noise30/f.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98160"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6877">
        <w:rPr>
          <w:rFonts w:asciiTheme="majorEastAsia" w:eastAsiaTheme="minorEastAsia" w:hAnsiTheme="majorEastAsia" w:cstheme="majorEastAsia"/>
          <w:noProof/>
        </w:rPr>
        <w:drawing>
          <wp:anchor distT="0" distB="0" distL="114300" distR="114300" simplePos="0" relativeHeight="251779072" behindDoc="0" locked="0" layoutInCell="1" allowOverlap="1" wp14:anchorId="49191A85" wp14:editId="2AAF4C9C">
            <wp:simplePos x="0" y="0"/>
            <wp:positionH relativeFrom="column">
              <wp:posOffset>-862600</wp:posOffset>
            </wp:positionH>
            <wp:positionV relativeFrom="paragraph">
              <wp:posOffset>4114800</wp:posOffset>
            </wp:positionV>
            <wp:extent cx="5841365" cy="2288540"/>
            <wp:effectExtent l="0" t="0" r="635" b="0"/>
            <wp:wrapNone/>
            <wp:docPr id="102" name="Picture 102" descr="../../../Desktop/NNnorm_compare_plots/base5/noise30/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NNnorm_compare_plots/base5/noise30/spe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41365" cy="2288540"/>
                    </a:xfrm>
                    <a:prstGeom prst="rect">
                      <a:avLst/>
                    </a:prstGeom>
                    <a:noFill/>
                    <a:ln>
                      <a:noFill/>
                    </a:ln>
                  </pic:spPr>
                </pic:pic>
              </a:graphicData>
            </a:graphic>
            <wp14:sizeRelH relativeFrom="page">
              <wp14:pctWidth>0</wp14:pctWidth>
            </wp14:sizeRelH>
            <wp14:sizeRelV relativeFrom="page">
              <wp14:pctHeight>0</wp14:pctHeight>
            </wp14:sizeRelV>
          </wp:anchor>
        </w:drawing>
      </w:r>
      <w:r w:rsidR="00436877">
        <w:rPr>
          <w:rFonts w:asciiTheme="majorEastAsia" w:eastAsiaTheme="minorEastAsia" w:hAnsiTheme="majorEastAsia" w:cstheme="majorEastAsia"/>
          <w:noProof/>
        </w:rPr>
        <w:drawing>
          <wp:anchor distT="0" distB="0" distL="114300" distR="114300" simplePos="0" relativeHeight="251780096" behindDoc="0" locked="0" layoutInCell="1" allowOverlap="1" wp14:anchorId="08F29568" wp14:editId="63D461ED">
            <wp:simplePos x="0" y="0"/>
            <wp:positionH relativeFrom="column">
              <wp:posOffset>-752637</wp:posOffset>
            </wp:positionH>
            <wp:positionV relativeFrom="paragraph">
              <wp:posOffset>1826260</wp:posOffset>
            </wp:positionV>
            <wp:extent cx="5934075" cy="2247265"/>
            <wp:effectExtent l="0" t="0" r="9525" b="0"/>
            <wp:wrapNone/>
            <wp:docPr id="101" name="Picture 101" descr="../../../Desktop/NNnorm_compare_plots/base5/noise30/s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NNnorm_compare_plots/base5/noise30/sen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2247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8BAF21" w14:textId="77777777" w:rsidR="00737D07" w:rsidRPr="00737D07" w:rsidRDefault="00737D07" w:rsidP="00737D07">
      <w:pPr>
        <w:rPr>
          <w:rFonts w:asciiTheme="majorEastAsia" w:eastAsiaTheme="minorEastAsia" w:hAnsiTheme="majorEastAsia" w:cstheme="majorEastAsia"/>
        </w:rPr>
      </w:pPr>
    </w:p>
    <w:p w14:paraId="07352444" w14:textId="77777777" w:rsidR="00737D07" w:rsidRPr="00737D07" w:rsidRDefault="00737D07" w:rsidP="00737D07">
      <w:pPr>
        <w:rPr>
          <w:rFonts w:asciiTheme="majorEastAsia" w:eastAsiaTheme="minorEastAsia" w:hAnsiTheme="majorEastAsia" w:cstheme="majorEastAsia"/>
        </w:rPr>
      </w:pPr>
    </w:p>
    <w:p w14:paraId="1B15ABDE" w14:textId="4CCA47E6" w:rsidR="00887ADF" w:rsidRDefault="00887ADF" w:rsidP="00737D07">
      <w:pPr>
        <w:jc w:val="right"/>
        <w:rPr>
          <w:rFonts w:asciiTheme="majorEastAsia" w:eastAsiaTheme="minorEastAsia" w:hAnsiTheme="majorEastAsia" w:cstheme="majorEastAsia"/>
        </w:rPr>
      </w:pPr>
    </w:p>
    <w:p w14:paraId="1CBCF2C9" w14:textId="77777777" w:rsidR="00737D07" w:rsidRDefault="00737D07" w:rsidP="00737D07">
      <w:pPr>
        <w:jc w:val="right"/>
        <w:rPr>
          <w:rFonts w:asciiTheme="majorEastAsia" w:eastAsiaTheme="minorEastAsia" w:hAnsiTheme="majorEastAsia" w:cstheme="majorEastAsia"/>
        </w:rPr>
      </w:pPr>
    </w:p>
    <w:p w14:paraId="17BAD7B2" w14:textId="77777777" w:rsidR="00737D07" w:rsidRDefault="00737D07" w:rsidP="00737D07">
      <w:pPr>
        <w:jc w:val="right"/>
        <w:rPr>
          <w:rFonts w:asciiTheme="majorEastAsia" w:eastAsiaTheme="minorEastAsia" w:hAnsiTheme="majorEastAsia" w:cstheme="majorEastAsia"/>
        </w:rPr>
      </w:pPr>
    </w:p>
    <w:p w14:paraId="75F196DC" w14:textId="77777777" w:rsidR="00737D07" w:rsidRDefault="00737D07" w:rsidP="00737D07">
      <w:pPr>
        <w:jc w:val="right"/>
        <w:rPr>
          <w:rFonts w:asciiTheme="majorEastAsia" w:eastAsiaTheme="minorEastAsia" w:hAnsiTheme="majorEastAsia" w:cstheme="majorEastAsia"/>
        </w:rPr>
      </w:pPr>
    </w:p>
    <w:p w14:paraId="503575E6" w14:textId="77777777" w:rsidR="00737D07" w:rsidRDefault="00737D07" w:rsidP="00737D07">
      <w:pPr>
        <w:jc w:val="right"/>
        <w:rPr>
          <w:rFonts w:asciiTheme="majorEastAsia" w:eastAsiaTheme="minorEastAsia" w:hAnsiTheme="majorEastAsia" w:cstheme="majorEastAsia"/>
        </w:rPr>
      </w:pPr>
    </w:p>
    <w:p w14:paraId="2DF8DBB0" w14:textId="77777777" w:rsidR="00737D07" w:rsidRDefault="00737D07" w:rsidP="00737D07">
      <w:pPr>
        <w:jc w:val="right"/>
        <w:rPr>
          <w:rFonts w:asciiTheme="majorEastAsia" w:eastAsiaTheme="minorEastAsia" w:hAnsiTheme="majorEastAsia" w:cstheme="majorEastAsia"/>
        </w:rPr>
      </w:pPr>
    </w:p>
    <w:p w14:paraId="3F10AE54" w14:textId="77777777" w:rsidR="00737D07" w:rsidRDefault="00737D07" w:rsidP="00737D07">
      <w:pPr>
        <w:jc w:val="right"/>
        <w:rPr>
          <w:rFonts w:asciiTheme="majorEastAsia" w:eastAsiaTheme="minorEastAsia" w:hAnsiTheme="majorEastAsia" w:cstheme="majorEastAsia"/>
        </w:rPr>
      </w:pPr>
    </w:p>
    <w:p w14:paraId="7DFC999D" w14:textId="77777777" w:rsidR="00737D07" w:rsidRDefault="00737D07" w:rsidP="00737D07">
      <w:pPr>
        <w:jc w:val="right"/>
        <w:rPr>
          <w:rFonts w:asciiTheme="majorEastAsia" w:eastAsiaTheme="minorEastAsia" w:hAnsiTheme="majorEastAsia" w:cstheme="majorEastAsia"/>
        </w:rPr>
      </w:pPr>
    </w:p>
    <w:p w14:paraId="5E9E18B7" w14:textId="77777777" w:rsidR="00737D07" w:rsidRDefault="00737D07" w:rsidP="00737D07">
      <w:pPr>
        <w:jc w:val="right"/>
        <w:rPr>
          <w:rFonts w:asciiTheme="majorEastAsia" w:eastAsiaTheme="minorEastAsia" w:hAnsiTheme="majorEastAsia" w:cstheme="majorEastAsia"/>
        </w:rPr>
      </w:pPr>
    </w:p>
    <w:p w14:paraId="722707E8" w14:textId="77777777" w:rsidR="00737D07" w:rsidRDefault="00737D07" w:rsidP="00737D07">
      <w:pPr>
        <w:jc w:val="right"/>
        <w:rPr>
          <w:rFonts w:asciiTheme="majorEastAsia" w:eastAsiaTheme="minorEastAsia" w:hAnsiTheme="majorEastAsia" w:cstheme="majorEastAsia"/>
        </w:rPr>
      </w:pPr>
    </w:p>
    <w:p w14:paraId="5E6750E8" w14:textId="77777777" w:rsidR="00737D07" w:rsidRDefault="00737D07" w:rsidP="00737D07">
      <w:pPr>
        <w:jc w:val="right"/>
        <w:rPr>
          <w:rFonts w:asciiTheme="majorEastAsia" w:eastAsiaTheme="minorEastAsia" w:hAnsiTheme="majorEastAsia" w:cstheme="majorEastAsia"/>
        </w:rPr>
      </w:pPr>
    </w:p>
    <w:p w14:paraId="3C97B769" w14:textId="77777777" w:rsidR="00737D07" w:rsidRDefault="00737D07" w:rsidP="00737D07">
      <w:pPr>
        <w:jc w:val="right"/>
        <w:rPr>
          <w:rFonts w:asciiTheme="majorEastAsia" w:eastAsiaTheme="minorEastAsia" w:hAnsiTheme="majorEastAsia" w:cstheme="majorEastAsia"/>
        </w:rPr>
      </w:pPr>
    </w:p>
    <w:p w14:paraId="23641CE6" w14:textId="77777777" w:rsidR="00737D07" w:rsidRDefault="00737D07" w:rsidP="00737D07">
      <w:pPr>
        <w:jc w:val="right"/>
        <w:rPr>
          <w:rFonts w:asciiTheme="majorEastAsia" w:eastAsiaTheme="minorEastAsia" w:hAnsiTheme="majorEastAsia" w:cstheme="majorEastAsia"/>
        </w:rPr>
      </w:pPr>
    </w:p>
    <w:p w14:paraId="52B570A8" w14:textId="77777777" w:rsidR="00737D07" w:rsidRDefault="00737D07" w:rsidP="00737D07">
      <w:pPr>
        <w:jc w:val="right"/>
        <w:rPr>
          <w:rFonts w:asciiTheme="majorEastAsia" w:eastAsiaTheme="minorEastAsia" w:hAnsiTheme="majorEastAsia" w:cstheme="majorEastAsia"/>
        </w:rPr>
      </w:pPr>
    </w:p>
    <w:p w14:paraId="15AFB35A" w14:textId="77777777" w:rsidR="00737D07" w:rsidRDefault="00737D07" w:rsidP="00737D07">
      <w:pPr>
        <w:jc w:val="right"/>
        <w:rPr>
          <w:rFonts w:asciiTheme="majorEastAsia" w:eastAsiaTheme="minorEastAsia" w:hAnsiTheme="majorEastAsia" w:cstheme="majorEastAsia"/>
        </w:rPr>
      </w:pPr>
    </w:p>
    <w:p w14:paraId="108040C4" w14:textId="77777777" w:rsidR="00737D07" w:rsidRDefault="00737D07" w:rsidP="00737D07">
      <w:pPr>
        <w:jc w:val="right"/>
        <w:rPr>
          <w:rFonts w:asciiTheme="majorEastAsia" w:eastAsiaTheme="minorEastAsia" w:hAnsiTheme="majorEastAsia" w:cstheme="majorEastAsia"/>
        </w:rPr>
      </w:pPr>
    </w:p>
    <w:p w14:paraId="2341541B" w14:textId="77777777" w:rsidR="00737D07" w:rsidRDefault="00737D07" w:rsidP="00737D07">
      <w:pPr>
        <w:jc w:val="right"/>
        <w:rPr>
          <w:rFonts w:asciiTheme="majorEastAsia" w:eastAsiaTheme="minorEastAsia" w:hAnsiTheme="majorEastAsia" w:cstheme="majorEastAsia"/>
        </w:rPr>
      </w:pPr>
    </w:p>
    <w:p w14:paraId="1C444C6E" w14:textId="77777777" w:rsidR="00737D07" w:rsidRDefault="00737D07" w:rsidP="00737D07">
      <w:pPr>
        <w:jc w:val="right"/>
        <w:rPr>
          <w:rFonts w:asciiTheme="majorEastAsia" w:eastAsiaTheme="minorEastAsia" w:hAnsiTheme="majorEastAsia" w:cstheme="majorEastAsia"/>
        </w:rPr>
      </w:pPr>
    </w:p>
    <w:p w14:paraId="0334C96B" w14:textId="77777777" w:rsidR="00737D07" w:rsidRDefault="00737D07" w:rsidP="00737D07">
      <w:pPr>
        <w:jc w:val="right"/>
        <w:rPr>
          <w:rFonts w:asciiTheme="majorEastAsia" w:eastAsiaTheme="minorEastAsia" w:hAnsiTheme="majorEastAsia" w:cstheme="majorEastAsia"/>
        </w:rPr>
      </w:pPr>
    </w:p>
    <w:p w14:paraId="1B1FBCDB" w14:textId="77777777" w:rsidR="00737D07" w:rsidRDefault="00737D07" w:rsidP="00737D07">
      <w:pPr>
        <w:jc w:val="right"/>
        <w:rPr>
          <w:rFonts w:asciiTheme="majorEastAsia" w:eastAsiaTheme="minorEastAsia" w:hAnsiTheme="majorEastAsia" w:cstheme="majorEastAsia"/>
        </w:rPr>
      </w:pPr>
    </w:p>
    <w:p w14:paraId="2B9CCCC4" w14:textId="77777777" w:rsidR="00737D07" w:rsidRDefault="00737D07" w:rsidP="00737D07">
      <w:pPr>
        <w:jc w:val="right"/>
        <w:rPr>
          <w:rFonts w:asciiTheme="majorEastAsia" w:eastAsiaTheme="minorEastAsia" w:hAnsiTheme="majorEastAsia" w:cstheme="majorEastAsia"/>
        </w:rPr>
      </w:pPr>
    </w:p>
    <w:p w14:paraId="39685651" w14:textId="77777777" w:rsidR="00737D07" w:rsidRDefault="00737D07" w:rsidP="00737D07">
      <w:pPr>
        <w:jc w:val="right"/>
        <w:rPr>
          <w:rFonts w:asciiTheme="majorEastAsia" w:eastAsiaTheme="minorEastAsia" w:hAnsiTheme="majorEastAsia" w:cstheme="majorEastAsia"/>
        </w:rPr>
      </w:pPr>
    </w:p>
    <w:p w14:paraId="72C43677" w14:textId="77777777" w:rsidR="00737D07" w:rsidRDefault="00737D07" w:rsidP="00737D07">
      <w:pPr>
        <w:jc w:val="right"/>
        <w:rPr>
          <w:rFonts w:asciiTheme="majorEastAsia" w:eastAsiaTheme="minorEastAsia" w:hAnsiTheme="majorEastAsia" w:cstheme="majorEastAsia"/>
        </w:rPr>
      </w:pPr>
    </w:p>
    <w:p w14:paraId="6C6A79A6" w14:textId="77777777" w:rsidR="00737D07" w:rsidRDefault="00737D07" w:rsidP="00737D07">
      <w:pPr>
        <w:jc w:val="right"/>
        <w:rPr>
          <w:rFonts w:asciiTheme="majorEastAsia" w:eastAsiaTheme="minorEastAsia" w:hAnsiTheme="majorEastAsia" w:cstheme="majorEastAsia"/>
        </w:rPr>
      </w:pPr>
    </w:p>
    <w:p w14:paraId="4BC9D069" w14:textId="77777777" w:rsidR="00737D07" w:rsidRDefault="00737D07" w:rsidP="00737D07">
      <w:pPr>
        <w:jc w:val="right"/>
        <w:rPr>
          <w:rFonts w:asciiTheme="majorEastAsia" w:eastAsiaTheme="minorEastAsia" w:hAnsiTheme="majorEastAsia" w:cstheme="majorEastAsia"/>
        </w:rPr>
      </w:pPr>
    </w:p>
    <w:p w14:paraId="184D36C5" w14:textId="77777777" w:rsidR="00737D07" w:rsidRDefault="00737D07" w:rsidP="00737D07">
      <w:pPr>
        <w:jc w:val="right"/>
        <w:rPr>
          <w:rFonts w:asciiTheme="majorEastAsia" w:eastAsiaTheme="minorEastAsia" w:hAnsiTheme="majorEastAsia" w:cstheme="majorEastAsia"/>
        </w:rPr>
      </w:pPr>
    </w:p>
    <w:p w14:paraId="653AE93F" w14:textId="77777777" w:rsidR="00737D07" w:rsidRDefault="00737D07" w:rsidP="00737D07">
      <w:pPr>
        <w:jc w:val="right"/>
        <w:rPr>
          <w:rFonts w:asciiTheme="majorEastAsia" w:eastAsiaTheme="minorEastAsia" w:hAnsiTheme="majorEastAsia" w:cstheme="majorEastAsia"/>
        </w:rPr>
      </w:pPr>
    </w:p>
    <w:p w14:paraId="2013133E" w14:textId="77777777" w:rsidR="00737D07" w:rsidRDefault="00737D07" w:rsidP="00737D07">
      <w:pPr>
        <w:jc w:val="right"/>
        <w:rPr>
          <w:rFonts w:asciiTheme="majorEastAsia" w:eastAsiaTheme="minorEastAsia" w:hAnsiTheme="majorEastAsia" w:cstheme="majorEastAsia"/>
        </w:rPr>
      </w:pPr>
    </w:p>
    <w:p w14:paraId="16D606F2" w14:textId="77777777" w:rsidR="00737D07" w:rsidRDefault="00737D07" w:rsidP="00737D07">
      <w:pPr>
        <w:jc w:val="right"/>
        <w:rPr>
          <w:rFonts w:asciiTheme="majorEastAsia" w:eastAsiaTheme="minorEastAsia" w:hAnsiTheme="majorEastAsia" w:cstheme="majorEastAsia"/>
        </w:rPr>
      </w:pPr>
    </w:p>
    <w:p w14:paraId="2BD52817" w14:textId="77777777" w:rsidR="00737D07" w:rsidRDefault="00737D07" w:rsidP="00737D07">
      <w:pPr>
        <w:jc w:val="right"/>
        <w:rPr>
          <w:rFonts w:asciiTheme="majorEastAsia" w:eastAsiaTheme="minorEastAsia" w:hAnsiTheme="majorEastAsia" w:cstheme="majorEastAsia"/>
        </w:rPr>
      </w:pPr>
    </w:p>
    <w:p w14:paraId="2B6FBA59" w14:textId="77777777" w:rsidR="00737D07" w:rsidRDefault="00737D07" w:rsidP="00737D07">
      <w:pPr>
        <w:jc w:val="right"/>
        <w:rPr>
          <w:rFonts w:asciiTheme="majorEastAsia" w:eastAsiaTheme="minorEastAsia" w:hAnsiTheme="majorEastAsia" w:cstheme="majorEastAsia"/>
        </w:rPr>
      </w:pPr>
    </w:p>
    <w:p w14:paraId="784CA073" w14:textId="77777777" w:rsidR="00737D07" w:rsidRDefault="00737D07" w:rsidP="00737D07">
      <w:pPr>
        <w:jc w:val="right"/>
        <w:rPr>
          <w:rFonts w:asciiTheme="majorEastAsia" w:eastAsiaTheme="minorEastAsia" w:hAnsiTheme="majorEastAsia" w:cstheme="majorEastAsia"/>
        </w:rPr>
      </w:pPr>
    </w:p>
    <w:p w14:paraId="2EB45DDB" w14:textId="77777777" w:rsidR="00737D07" w:rsidRDefault="00737D07" w:rsidP="00737D07">
      <w:pPr>
        <w:jc w:val="right"/>
        <w:rPr>
          <w:rFonts w:asciiTheme="majorEastAsia" w:eastAsiaTheme="minorEastAsia" w:hAnsiTheme="majorEastAsia" w:cstheme="majorEastAsia"/>
        </w:rPr>
      </w:pPr>
    </w:p>
    <w:p w14:paraId="58815A9F" w14:textId="77777777" w:rsidR="00737D07" w:rsidRDefault="00737D07" w:rsidP="00737D07">
      <w:pPr>
        <w:jc w:val="right"/>
        <w:rPr>
          <w:rFonts w:asciiTheme="majorEastAsia" w:eastAsiaTheme="minorEastAsia" w:hAnsiTheme="majorEastAsia" w:cstheme="majorEastAsia"/>
        </w:rPr>
      </w:pPr>
    </w:p>
    <w:p w14:paraId="757E6B36" w14:textId="77777777" w:rsidR="00737D07" w:rsidRDefault="00737D07" w:rsidP="00737D07">
      <w:pPr>
        <w:jc w:val="right"/>
        <w:rPr>
          <w:rFonts w:asciiTheme="majorEastAsia" w:eastAsiaTheme="minorEastAsia" w:hAnsiTheme="majorEastAsia" w:cstheme="majorEastAsia"/>
        </w:rPr>
      </w:pPr>
    </w:p>
    <w:p w14:paraId="0DE3F493" w14:textId="77777777" w:rsidR="00737D07" w:rsidRDefault="00737D07" w:rsidP="00737D07">
      <w:pPr>
        <w:jc w:val="right"/>
        <w:rPr>
          <w:rFonts w:asciiTheme="majorEastAsia" w:eastAsiaTheme="minorEastAsia" w:hAnsiTheme="majorEastAsia" w:cstheme="majorEastAsia"/>
        </w:rPr>
      </w:pPr>
    </w:p>
    <w:p w14:paraId="7D2A6BEA" w14:textId="77777777" w:rsidR="00737D07" w:rsidRDefault="00737D07" w:rsidP="00737D07">
      <w:pPr>
        <w:jc w:val="right"/>
        <w:rPr>
          <w:rFonts w:asciiTheme="majorEastAsia" w:eastAsiaTheme="minorEastAsia" w:hAnsiTheme="majorEastAsia" w:cstheme="majorEastAsia"/>
        </w:rPr>
      </w:pPr>
    </w:p>
    <w:p w14:paraId="5F7AD8E8" w14:textId="77777777" w:rsidR="00737D07" w:rsidRDefault="00737D07" w:rsidP="00737D07">
      <w:pPr>
        <w:jc w:val="right"/>
        <w:rPr>
          <w:rFonts w:asciiTheme="majorEastAsia" w:eastAsiaTheme="minorEastAsia" w:hAnsiTheme="majorEastAsia" w:cstheme="majorEastAsia"/>
        </w:rPr>
      </w:pPr>
    </w:p>
    <w:p w14:paraId="06E02183" w14:textId="77777777" w:rsidR="00737D07" w:rsidRDefault="00737D07" w:rsidP="00737D07">
      <w:pPr>
        <w:jc w:val="right"/>
        <w:rPr>
          <w:rFonts w:asciiTheme="majorEastAsia" w:eastAsiaTheme="minorEastAsia" w:hAnsiTheme="majorEastAsia" w:cstheme="majorEastAsia"/>
        </w:rPr>
      </w:pPr>
    </w:p>
    <w:p w14:paraId="5F726146" w14:textId="77777777" w:rsidR="00737D07" w:rsidRDefault="00737D07" w:rsidP="00737D07">
      <w:pPr>
        <w:jc w:val="right"/>
        <w:rPr>
          <w:rFonts w:asciiTheme="majorEastAsia" w:eastAsiaTheme="minorEastAsia" w:hAnsiTheme="majorEastAsia" w:cstheme="majorEastAsia"/>
        </w:rPr>
      </w:pPr>
    </w:p>
    <w:p w14:paraId="420AAD98" w14:textId="77777777" w:rsidR="00737D07" w:rsidRDefault="00737D07" w:rsidP="00737D07">
      <w:pPr>
        <w:jc w:val="right"/>
        <w:rPr>
          <w:rFonts w:asciiTheme="majorEastAsia" w:eastAsiaTheme="minorEastAsia" w:hAnsiTheme="majorEastAsia" w:cstheme="majorEastAsia"/>
        </w:rPr>
      </w:pPr>
    </w:p>
    <w:p w14:paraId="2EB28107" w14:textId="77777777" w:rsidR="00737D07" w:rsidRDefault="00737D07" w:rsidP="00737D07">
      <w:pPr>
        <w:jc w:val="right"/>
        <w:rPr>
          <w:rFonts w:asciiTheme="majorEastAsia" w:eastAsiaTheme="minorEastAsia" w:hAnsiTheme="majorEastAsia" w:cstheme="majorEastAsia"/>
        </w:rPr>
      </w:pPr>
    </w:p>
    <w:p w14:paraId="79690389" w14:textId="4CA212AE" w:rsidR="00D55C45" w:rsidRDefault="00D55C45" w:rsidP="00737D07">
      <w:pPr>
        <w:rPr>
          <w:rFonts w:asciiTheme="majorEastAsia" w:eastAsiaTheme="minorEastAsia" w:hAnsiTheme="majorEastAsia" w:cstheme="majorEastAsia"/>
        </w:rPr>
      </w:pPr>
    </w:p>
    <w:p w14:paraId="00B38823" w14:textId="77777777" w:rsidR="00C50BE3" w:rsidRDefault="00C50BE3" w:rsidP="00737D07">
      <w:pPr>
        <w:rPr>
          <w:rFonts w:asciiTheme="majorEastAsia" w:eastAsiaTheme="minorEastAsia" w:hAnsiTheme="majorEastAsia" w:cstheme="majorEastAsia"/>
          <w:b/>
        </w:rPr>
      </w:pPr>
    </w:p>
    <w:p w14:paraId="599CAEFC" w14:textId="0AA3FE3C" w:rsidR="003102CA" w:rsidRDefault="00C50BE3" w:rsidP="00737D07">
      <w:pPr>
        <w:rPr>
          <w:rFonts w:asciiTheme="majorEastAsia" w:eastAsiaTheme="minorEastAsia" w:hAnsiTheme="majorEastAsia" w:cstheme="majorEastAsia"/>
        </w:rPr>
      </w:pPr>
      <w:r w:rsidRPr="003102CA">
        <w:rPr>
          <w:rFonts w:asciiTheme="majorEastAsia" w:eastAsiaTheme="minorEastAsia" w:hAnsiTheme="majorEastAsia" w:cstheme="majorEastAsia"/>
          <w:noProof/>
        </w:rPr>
        <w:drawing>
          <wp:anchor distT="0" distB="0" distL="114300" distR="114300" simplePos="0" relativeHeight="251797504" behindDoc="0" locked="0" layoutInCell="1" allowOverlap="1" wp14:anchorId="022276B7" wp14:editId="7479F54E">
            <wp:simplePos x="0" y="0"/>
            <wp:positionH relativeFrom="column">
              <wp:posOffset>741680</wp:posOffset>
            </wp:positionH>
            <wp:positionV relativeFrom="page">
              <wp:posOffset>1148715</wp:posOffset>
            </wp:positionV>
            <wp:extent cx="4117340" cy="1987550"/>
            <wp:effectExtent l="0" t="0" r="0" b="0"/>
            <wp:wrapNone/>
            <wp:docPr id="114" name="Picture 114" descr="../../../Desktop/thresh_compare_plots/baseline5/arma/noise15/sens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thresh_compare_plots/baseline5/arma/noise15/sens_spec.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17340" cy="1987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A54218" w14:textId="0C2A6F78" w:rsidR="003102CA" w:rsidRPr="0049598E" w:rsidRDefault="00536B8B" w:rsidP="003102CA">
      <w:pPr>
        <w:tabs>
          <w:tab w:val="left" w:pos="5300"/>
        </w:tabs>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856896" behindDoc="0" locked="0" layoutInCell="1" allowOverlap="1" wp14:anchorId="260148E4" wp14:editId="352728A2">
                <wp:simplePos x="0" y="0"/>
                <wp:positionH relativeFrom="column">
                  <wp:posOffset>-291465</wp:posOffset>
                </wp:positionH>
                <wp:positionV relativeFrom="paragraph">
                  <wp:posOffset>109220</wp:posOffset>
                </wp:positionV>
                <wp:extent cx="457200" cy="342900"/>
                <wp:effectExtent l="0" t="0" r="0" b="12700"/>
                <wp:wrapSquare wrapText="bothSides"/>
                <wp:docPr id="85" name="Text Box 8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B4E80B" w14:textId="42A0A916" w:rsidR="009A6663" w:rsidRDefault="009A6663">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260148E4" id="Text Box 85" o:spid="_x0000_s1061" type="#_x0000_t202" style="position:absolute;margin-left:-22.95pt;margin-top:8.6pt;width:36pt;height:27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" filled="f" stroked="f">
                <v:textbox>
                  <w:txbxContent>
                    <w:p w14:paraId="74B4E80B" w14:textId="42A0A916" w:rsidR="00357ECB" w:rsidRDefault="00357ECB">
                      <w:r>
                        <w:t>(A)</w:t>
                      </w:r>
                    </w:p>
                  </w:txbxContent>
                </v:textbox>
                <w10:wrap type="square"/>
              </v:shape>
            </w:pict>
          </mc:Fallback>
        </mc:AlternateContent>
      </w:r>
      <w:r w:rsidR="00C50BE3">
        <w:rPr>
          <w:rFonts w:asciiTheme="majorEastAsia" w:eastAsiaTheme="minorEastAsia" w:hAnsiTheme="majorEastAsia" w:cstheme="majorEastAsia"/>
        </w:rPr>
        <w:tab/>
      </w:r>
    </w:p>
    <w:p w14:paraId="056D7CF9" w14:textId="644E3957" w:rsidR="0049598E" w:rsidRDefault="003102CA" w:rsidP="003102CA">
      <w:pPr>
        <w:tabs>
          <w:tab w:val="left" w:pos="5316"/>
        </w:tabs>
        <w:rPr>
          <w:rFonts w:asciiTheme="majorEastAsia" w:eastAsiaTheme="minorEastAsia" w:hAnsiTheme="majorEastAsia" w:cstheme="majorEastAsia"/>
        </w:rPr>
      </w:pPr>
      <w:r>
        <w:rPr>
          <w:rFonts w:asciiTheme="majorEastAsia" w:eastAsiaTheme="minorEastAsia" w:hAnsiTheme="majorEastAsia" w:cstheme="majorEastAsia"/>
        </w:rPr>
        <w:tab/>
      </w:r>
    </w:p>
    <w:p w14:paraId="5460230A" w14:textId="769F0E83" w:rsidR="0049598E" w:rsidRDefault="003102CA" w:rsidP="003102CA">
      <w:pPr>
        <w:tabs>
          <w:tab w:val="left" w:pos="5729"/>
        </w:tabs>
        <w:rPr>
          <w:rFonts w:asciiTheme="majorEastAsia" w:eastAsiaTheme="minorEastAsia" w:hAnsiTheme="majorEastAsia" w:cstheme="majorEastAsia"/>
        </w:rPr>
      </w:pPr>
      <w:r>
        <w:rPr>
          <w:rFonts w:asciiTheme="majorEastAsia" w:eastAsiaTheme="minorEastAsia" w:hAnsiTheme="majorEastAsia" w:cstheme="majorEastAsia"/>
        </w:rPr>
        <w:tab/>
      </w:r>
    </w:p>
    <w:p w14:paraId="072D1486" w14:textId="5C68DF6F" w:rsidR="0049598E" w:rsidRDefault="0049598E" w:rsidP="00737D07">
      <w:pPr>
        <w:rPr>
          <w:rFonts w:asciiTheme="majorEastAsia" w:eastAsiaTheme="minorEastAsia" w:hAnsiTheme="majorEastAsia" w:cstheme="majorEastAsia"/>
        </w:rPr>
      </w:pPr>
    </w:p>
    <w:p w14:paraId="6778FCA5" w14:textId="56CE8364" w:rsidR="0049598E" w:rsidRDefault="0049598E" w:rsidP="00737D07">
      <w:pPr>
        <w:rPr>
          <w:rFonts w:asciiTheme="majorEastAsia" w:eastAsiaTheme="minorEastAsia" w:hAnsiTheme="majorEastAsia" w:cstheme="majorEastAsia"/>
        </w:rPr>
      </w:pPr>
    </w:p>
    <w:p w14:paraId="278126FA" w14:textId="54B03887" w:rsidR="0049598E" w:rsidRDefault="0049598E" w:rsidP="00737D07">
      <w:pPr>
        <w:rPr>
          <w:rFonts w:asciiTheme="majorEastAsia" w:eastAsiaTheme="minorEastAsia" w:hAnsiTheme="majorEastAsia" w:cstheme="majorEastAsia"/>
        </w:rPr>
      </w:pPr>
    </w:p>
    <w:p w14:paraId="20C100EA" w14:textId="6DA386BC" w:rsidR="0049598E" w:rsidRDefault="0049598E" w:rsidP="00737D07">
      <w:pPr>
        <w:rPr>
          <w:rFonts w:asciiTheme="majorEastAsia" w:eastAsiaTheme="minorEastAsia" w:hAnsiTheme="majorEastAsia" w:cstheme="majorEastAsia"/>
        </w:rPr>
      </w:pPr>
    </w:p>
    <w:p w14:paraId="274CDE69" w14:textId="6D954698" w:rsidR="0049598E" w:rsidRDefault="0049598E" w:rsidP="00737D07">
      <w:pPr>
        <w:rPr>
          <w:rFonts w:asciiTheme="majorEastAsia" w:eastAsiaTheme="minorEastAsia" w:hAnsiTheme="majorEastAsia" w:cstheme="majorEastAsia"/>
        </w:rPr>
      </w:pPr>
    </w:p>
    <w:p w14:paraId="4AFD2DF9" w14:textId="2075503A" w:rsidR="0049598E" w:rsidRDefault="0049598E" w:rsidP="00737D07">
      <w:pPr>
        <w:rPr>
          <w:rFonts w:asciiTheme="majorEastAsia" w:eastAsiaTheme="minorEastAsia" w:hAnsiTheme="majorEastAsia" w:cstheme="majorEastAsia"/>
        </w:rPr>
      </w:pPr>
    </w:p>
    <w:p w14:paraId="6DD97C66" w14:textId="529AEE36" w:rsidR="0049598E" w:rsidRDefault="0049598E" w:rsidP="00737D07">
      <w:pPr>
        <w:rPr>
          <w:rFonts w:asciiTheme="majorEastAsia" w:eastAsiaTheme="minorEastAsia" w:hAnsiTheme="majorEastAsia" w:cstheme="majorEastAsia"/>
        </w:rPr>
      </w:pPr>
    </w:p>
    <w:p w14:paraId="4B86582E" w14:textId="596992B6" w:rsidR="0049598E" w:rsidRDefault="00C50BE3" w:rsidP="00737D07">
      <w:pPr>
        <w:rPr>
          <w:rFonts w:asciiTheme="majorEastAsia" w:eastAsiaTheme="minorEastAsia" w:hAnsiTheme="majorEastAsia" w:cstheme="majorEastAsia"/>
        </w:rPr>
      </w:pPr>
      <w:r w:rsidRPr="003102CA">
        <w:rPr>
          <w:rFonts w:asciiTheme="majorEastAsia" w:eastAsiaTheme="minorEastAsia" w:hAnsiTheme="majorEastAsia" w:cstheme="majorEastAsia"/>
          <w:noProof/>
        </w:rPr>
        <w:drawing>
          <wp:anchor distT="0" distB="0" distL="114300" distR="114300" simplePos="0" relativeHeight="251795456" behindDoc="0" locked="0" layoutInCell="1" allowOverlap="1" wp14:anchorId="3BC4A985" wp14:editId="023A1497">
            <wp:simplePos x="0" y="0"/>
            <wp:positionH relativeFrom="column">
              <wp:posOffset>1076325</wp:posOffset>
            </wp:positionH>
            <wp:positionV relativeFrom="page">
              <wp:posOffset>3319145</wp:posOffset>
            </wp:positionV>
            <wp:extent cx="3423920" cy="2112645"/>
            <wp:effectExtent l="0" t="0" r="5080" b="0"/>
            <wp:wrapNone/>
            <wp:docPr id="113" name="Picture 113" descr="../../../Desktop/thresh_compare_plots/baseline5/arma/noise15/f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thresh_compare_plots/baseline5/arma/noise15/fscor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23920" cy="21126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F1B1C0" w14:textId="298FC703" w:rsidR="0049598E" w:rsidRDefault="0049598E" w:rsidP="00737D07">
      <w:pPr>
        <w:rPr>
          <w:rFonts w:asciiTheme="majorEastAsia" w:eastAsiaTheme="minorEastAsia" w:hAnsiTheme="majorEastAsia" w:cstheme="majorEastAsia"/>
        </w:rPr>
      </w:pPr>
    </w:p>
    <w:p w14:paraId="023D192D" w14:textId="2AA16873" w:rsidR="0049598E" w:rsidRDefault="0049598E" w:rsidP="00737D07">
      <w:pPr>
        <w:rPr>
          <w:rFonts w:asciiTheme="majorEastAsia" w:eastAsiaTheme="minorEastAsia" w:hAnsiTheme="majorEastAsia" w:cstheme="majorEastAsia"/>
        </w:rPr>
      </w:pPr>
    </w:p>
    <w:p w14:paraId="7CFB81BA" w14:textId="460066FC" w:rsidR="0049598E" w:rsidRDefault="00536B8B" w:rsidP="00737D07">
      <w:pPr>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858944" behindDoc="0" locked="0" layoutInCell="1" allowOverlap="1" wp14:anchorId="177E25BC" wp14:editId="5AFAABAE">
                <wp:simplePos x="0" y="0"/>
                <wp:positionH relativeFrom="column">
                  <wp:posOffset>-287655</wp:posOffset>
                </wp:positionH>
                <wp:positionV relativeFrom="paragraph">
                  <wp:posOffset>114300</wp:posOffset>
                </wp:positionV>
                <wp:extent cx="457200" cy="342900"/>
                <wp:effectExtent l="0" t="0" r="0" b="12700"/>
                <wp:wrapSquare wrapText="bothSides"/>
                <wp:docPr id="86" name="Text Box 8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4A3E36" w14:textId="327C7741" w:rsidR="009A6663" w:rsidRDefault="009A6663" w:rsidP="00536B8B">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177E25BC" id="Text Box 86" o:spid="_x0000_s1062" type="#_x0000_t202" style="position:absolute;margin-left:-22.65pt;margin-top:9pt;width:36pt;height:27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" filled="f" stroked="f">
                <v:textbox>
                  <w:txbxContent>
                    <w:p w14:paraId="7C4A3E36" w14:textId="327C7741" w:rsidR="00357ECB" w:rsidRDefault="00357ECB" w:rsidP="00536B8B">
                      <w:r>
                        <w:t>(B)</w:t>
                      </w:r>
                    </w:p>
                  </w:txbxContent>
                </v:textbox>
                <w10:wrap type="square"/>
              </v:shape>
            </w:pict>
          </mc:Fallback>
        </mc:AlternateContent>
      </w:r>
    </w:p>
    <w:p w14:paraId="57ACA71F" w14:textId="59B3E069" w:rsidR="0049598E" w:rsidRDefault="0049598E" w:rsidP="00737D07">
      <w:pPr>
        <w:rPr>
          <w:rFonts w:asciiTheme="majorEastAsia" w:eastAsiaTheme="minorEastAsia" w:hAnsiTheme="majorEastAsia" w:cstheme="majorEastAsia"/>
        </w:rPr>
      </w:pPr>
    </w:p>
    <w:p w14:paraId="1594260F" w14:textId="30E24C05" w:rsidR="0049598E" w:rsidRDefault="0049598E" w:rsidP="00737D07">
      <w:pPr>
        <w:rPr>
          <w:rFonts w:asciiTheme="majorEastAsia" w:eastAsiaTheme="minorEastAsia" w:hAnsiTheme="majorEastAsia" w:cstheme="majorEastAsia"/>
        </w:rPr>
      </w:pPr>
    </w:p>
    <w:p w14:paraId="6F84C019" w14:textId="28854039" w:rsidR="0049598E" w:rsidRDefault="0049598E" w:rsidP="00737D07">
      <w:pPr>
        <w:rPr>
          <w:rFonts w:asciiTheme="majorEastAsia" w:eastAsiaTheme="minorEastAsia" w:hAnsiTheme="majorEastAsia" w:cstheme="majorEastAsia"/>
        </w:rPr>
      </w:pPr>
    </w:p>
    <w:p w14:paraId="52CA7731" w14:textId="77777777" w:rsidR="0049598E" w:rsidRDefault="0049598E" w:rsidP="00737D07">
      <w:pPr>
        <w:rPr>
          <w:rFonts w:asciiTheme="majorEastAsia" w:eastAsiaTheme="minorEastAsia" w:hAnsiTheme="majorEastAsia" w:cstheme="majorEastAsia"/>
        </w:rPr>
      </w:pPr>
    </w:p>
    <w:p w14:paraId="3C4B733C" w14:textId="1ED97FF6" w:rsidR="0049598E" w:rsidRDefault="0049598E" w:rsidP="00737D07">
      <w:pPr>
        <w:rPr>
          <w:rFonts w:asciiTheme="majorEastAsia" w:eastAsiaTheme="minorEastAsia" w:hAnsiTheme="majorEastAsia" w:cstheme="majorEastAsia"/>
        </w:rPr>
      </w:pPr>
    </w:p>
    <w:p w14:paraId="359095DF" w14:textId="030FE7C9" w:rsidR="0049598E" w:rsidRDefault="0049598E" w:rsidP="00737D07">
      <w:pPr>
        <w:rPr>
          <w:rFonts w:asciiTheme="majorEastAsia" w:eastAsiaTheme="minorEastAsia" w:hAnsiTheme="majorEastAsia" w:cstheme="majorEastAsia"/>
        </w:rPr>
      </w:pPr>
    </w:p>
    <w:p w14:paraId="06D25406" w14:textId="455F1434" w:rsidR="0049598E" w:rsidRDefault="0049598E" w:rsidP="00737D07">
      <w:pPr>
        <w:rPr>
          <w:rFonts w:asciiTheme="majorEastAsia" w:eastAsiaTheme="minorEastAsia" w:hAnsiTheme="majorEastAsia" w:cstheme="majorEastAsia"/>
        </w:rPr>
      </w:pPr>
    </w:p>
    <w:p w14:paraId="4DEE0CA5" w14:textId="4B160A12" w:rsidR="0049598E" w:rsidRDefault="0049598E" w:rsidP="00737D07">
      <w:pPr>
        <w:rPr>
          <w:rFonts w:asciiTheme="majorEastAsia" w:eastAsiaTheme="minorEastAsia" w:hAnsiTheme="majorEastAsia" w:cstheme="majorEastAsia"/>
        </w:rPr>
      </w:pPr>
    </w:p>
    <w:p w14:paraId="4068050F" w14:textId="11EA3A21" w:rsidR="0049598E" w:rsidRDefault="0049598E" w:rsidP="00737D07">
      <w:pPr>
        <w:rPr>
          <w:rFonts w:asciiTheme="majorEastAsia" w:eastAsiaTheme="minorEastAsia" w:hAnsiTheme="majorEastAsia" w:cstheme="majorEastAsia"/>
        </w:rPr>
      </w:pPr>
    </w:p>
    <w:p w14:paraId="7196F899" w14:textId="74DCA799" w:rsidR="0049598E" w:rsidRDefault="0049598E" w:rsidP="00737D07">
      <w:pPr>
        <w:rPr>
          <w:rFonts w:asciiTheme="majorEastAsia" w:eastAsiaTheme="minorEastAsia" w:hAnsiTheme="majorEastAsia" w:cstheme="majorEastAsia"/>
        </w:rPr>
      </w:pPr>
    </w:p>
    <w:p w14:paraId="47CBF1DA" w14:textId="50167F3C" w:rsidR="0049598E" w:rsidRDefault="00536B8B" w:rsidP="00737D07">
      <w:pPr>
        <w:rPr>
          <w:rFonts w:asciiTheme="majorEastAsia" w:eastAsiaTheme="minorEastAsia" w:hAnsiTheme="majorEastAsia" w:cstheme="majorEastAsia"/>
        </w:rPr>
      </w:pPr>
      <w:r w:rsidRPr="003102CA">
        <w:rPr>
          <w:rFonts w:asciiTheme="majorEastAsia" w:eastAsiaTheme="minorEastAsia" w:hAnsiTheme="majorEastAsia" w:cstheme="majorEastAsia"/>
          <w:noProof/>
        </w:rPr>
        <w:drawing>
          <wp:anchor distT="0" distB="0" distL="114300" distR="114300" simplePos="0" relativeHeight="251796480" behindDoc="0" locked="0" layoutInCell="1" allowOverlap="1" wp14:anchorId="3CDA88E4" wp14:editId="6D909AB7">
            <wp:simplePos x="0" y="0"/>
            <wp:positionH relativeFrom="column">
              <wp:posOffset>1243330</wp:posOffset>
            </wp:positionH>
            <wp:positionV relativeFrom="page">
              <wp:posOffset>5602605</wp:posOffset>
            </wp:positionV>
            <wp:extent cx="3155315" cy="2169160"/>
            <wp:effectExtent l="0" t="0" r="0" b="0"/>
            <wp:wrapNone/>
            <wp:docPr id="115" name="Picture 115" descr="../../../Desktop/thresh_compare_plots/baseline5/arma/noise15/thresho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sktop/thresh_compare_plots/baseline5/arma/noise15/thresholds.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55315" cy="2169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0A242A" w14:textId="54CD9214" w:rsidR="0049598E" w:rsidRDefault="0049598E" w:rsidP="00737D07">
      <w:pPr>
        <w:rPr>
          <w:rFonts w:asciiTheme="majorEastAsia" w:eastAsiaTheme="minorEastAsia" w:hAnsiTheme="majorEastAsia" w:cstheme="majorEastAsia"/>
        </w:rPr>
      </w:pPr>
    </w:p>
    <w:p w14:paraId="7E1A55A4" w14:textId="6D69EB6B" w:rsidR="0049598E" w:rsidRDefault="00536B8B" w:rsidP="00737D07">
      <w:pPr>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860992" behindDoc="0" locked="0" layoutInCell="1" allowOverlap="1" wp14:anchorId="7599ACB5" wp14:editId="550A6097">
                <wp:simplePos x="0" y="0"/>
                <wp:positionH relativeFrom="column">
                  <wp:posOffset>-179070</wp:posOffset>
                </wp:positionH>
                <wp:positionV relativeFrom="paragraph">
                  <wp:posOffset>124460</wp:posOffset>
                </wp:positionV>
                <wp:extent cx="457200" cy="342900"/>
                <wp:effectExtent l="0" t="0" r="0" b="12700"/>
                <wp:wrapSquare wrapText="bothSides"/>
                <wp:docPr id="87" name="Text Box 8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D48070" w14:textId="49574E65" w:rsidR="009A6663" w:rsidRDefault="009A6663" w:rsidP="00536B8B">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7599ACB5" id="Text Box 87" o:spid="_x0000_s1063" type="#_x0000_t202" style="position:absolute;margin-left:-14.1pt;margin-top:9.8pt;width:36pt;height:27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" filled="f" stroked="f">
                <v:textbox>
                  <w:txbxContent>
                    <w:p w14:paraId="7CD48070" w14:textId="49574E65" w:rsidR="00357ECB" w:rsidRDefault="00357ECB" w:rsidP="00536B8B">
                      <w:r>
                        <w:t>(C)</w:t>
                      </w:r>
                    </w:p>
                  </w:txbxContent>
                </v:textbox>
                <w10:wrap type="square"/>
              </v:shape>
            </w:pict>
          </mc:Fallback>
        </mc:AlternateContent>
      </w:r>
    </w:p>
    <w:p w14:paraId="5354747B" w14:textId="77777777" w:rsidR="0049598E" w:rsidRDefault="0049598E" w:rsidP="00737D07">
      <w:pPr>
        <w:rPr>
          <w:rFonts w:asciiTheme="majorEastAsia" w:eastAsiaTheme="minorEastAsia" w:hAnsiTheme="majorEastAsia" w:cstheme="majorEastAsia"/>
        </w:rPr>
      </w:pPr>
    </w:p>
    <w:p w14:paraId="6A056EEB" w14:textId="77777777" w:rsidR="0049598E" w:rsidRDefault="0049598E" w:rsidP="00737D07">
      <w:pPr>
        <w:rPr>
          <w:rFonts w:asciiTheme="majorEastAsia" w:eastAsiaTheme="minorEastAsia" w:hAnsiTheme="majorEastAsia" w:cstheme="majorEastAsia"/>
        </w:rPr>
      </w:pPr>
    </w:p>
    <w:p w14:paraId="6D7D1E36" w14:textId="77777777" w:rsidR="0049598E" w:rsidRDefault="0049598E" w:rsidP="00737D07">
      <w:pPr>
        <w:rPr>
          <w:rFonts w:asciiTheme="majorEastAsia" w:eastAsiaTheme="minorEastAsia" w:hAnsiTheme="majorEastAsia" w:cstheme="majorEastAsia"/>
        </w:rPr>
      </w:pPr>
    </w:p>
    <w:p w14:paraId="73FCEC95" w14:textId="77777777" w:rsidR="0049598E" w:rsidRDefault="0049598E" w:rsidP="00737D07">
      <w:pPr>
        <w:rPr>
          <w:rFonts w:asciiTheme="majorEastAsia" w:eastAsiaTheme="minorEastAsia" w:hAnsiTheme="majorEastAsia" w:cstheme="majorEastAsia"/>
        </w:rPr>
      </w:pPr>
    </w:p>
    <w:p w14:paraId="490D10C8" w14:textId="77777777" w:rsidR="0049598E" w:rsidRDefault="0049598E" w:rsidP="00737D07">
      <w:pPr>
        <w:rPr>
          <w:rFonts w:asciiTheme="majorEastAsia" w:eastAsiaTheme="minorEastAsia" w:hAnsiTheme="majorEastAsia" w:cstheme="majorEastAsia"/>
        </w:rPr>
      </w:pPr>
    </w:p>
    <w:p w14:paraId="15499DDA" w14:textId="662B1DA7" w:rsidR="0049598E" w:rsidRDefault="0049598E" w:rsidP="00737D07">
      <w:pPr>
        <w:rPr>
          <w:rFonts w:asciiTheme="majorEastAsia" w:eastAsiaTheme="minorEastAsia" w:hAnsiTheme="majorEastAsia" w:cstheme="majorEastAsia"/>
        </w:rPr>
      </w:pPr>
    </w:p>
    <w:p w14:paraId="44397BD4" w14:textId="4C9ECE6E" w:rsidR="0049598E" w:rsidRDefault="0049598E" w:rsidP="00737D07">
      <w:pPr>
        <w:rPr>
          <w:rFonts w:asciiTheme="majorEastAsia" w:eastAsiaTheme="minorEastAsia" w:hAnsiTheme="majorEastAsia" w:cstheme="majorEastAsia"/>
        </w:rPr>
      </w:pPr>
    </w:p>
    <w:p w14:paraId="6C50405D" w14:textId="3DA06FD6" w:rsidR="0049598E" w:rsidRDefault="0049598E" w:rsidP="00737D07">
      <w:pPr>
        <w:rPr>
          <w:rFonts w:asciiTheme="majorEastAsia" w:eastAsiaTheme="minorEastAsia" w:hAnsiTheme="majorEastAsia" w:cstheme="majorEastAsia"/>
        </w:rPr>
      </w:pPr>
    </w:p>
    <w:p w14:paraId="5DC23382" w14:textId="5038723D" w:rsidR="0049598E" w:rsidRDefault="0049598E" w:rsidP="00737D07">
      <w:pPr>
        <w:rPr>
          <w:rFonts w:asciiTheme="majorEastAsia" w:eastAsiaTheme="minorEastAsia" w:hAnsiTheme="majorEastAsia" w:cstheme="majorEastAsia"/>
        </w:rPr>
      </w:pPr>
    </w:p>
    <w:p w14:paraId="7E3EE8A6" w14:textId="492EC925" w:rsidR="0049598E" w:rsidRDefault="0049598E" w:rsidP="00737D07">
      <w:pPr>
        <w:rPr>
          <w:rFonts w:asciiTheme="majorEastAsia" w:eastAsiaTheme="minorEastAsia" w:hAnsiTheme="majorEastAsia" w:cstheme="majorEastAsia"/>
        </w:rPr>
      </w:pPr>
    </w:p>
    <w:p w14:paraId="54EAF959" w14:textId="0AB245CC" w:rsidR="0049598E" w:rsidRDefault="0049598E" w:rsidP="00737D07">
      <w:pPr>
        <w:rPr>
          <w:rFonts w:asciiTheme="majorEastAsia" w:eastAsiaTheme="minorEastAsia" w:hAnsiTheme="majorEastAsia" w:cstheme="majorEastAsia"/>
        </w:rPr>
      </w:pPr>
    </w:p>
    <w:p w14:paraId="556CB56E" w14:textId="69DAE5A2" w:rsidR="0049598E" w:rsidRPr="006222EB" w:rsidRDefault="00472E50" w:rsidP="00737D07">
      <w:pPr>
        <w:rPr>
          <w:rFonts w:ascii="Arial" w:eastAsiaTheme="minorEastAsia" w:hAnsi="Arial" w:cs="Arial"/>
        </w:rPr>
      </w:pPr>
      <w:r w:rsidRPr="006222EB">
        <w:rPr>
          <w:rFonts w:ascii="Arial" w:eastAsiaTheme="minorEastAsia" w:hAnsi="Arial" w:cs="Arial"/>
          <w:b/>
        </w:rPr>
        <w:t>Figure 2.8</w:t>
      </w:r>
      <w:r w:rsidR="003102CA" w:rsidRPr="006222EB">
        <w:rPr>
          <w:rFonts w:ascii="Arial" w:eastAsiaTheme="minorEastAsia" w:hAnsi="Arial" w:cs="Arial"/>
          <w:b/>
        </w:rPr>
        <w:t>.</w:t>
      </w:r>
      <w:r w:rsidR="00B22B65" w:rsidRPr="006222EB">
        <w:rPr>
          <w:rFonts w:ascii="Arial" w:eastAsiaTheme="minorEastAsia" w:hAnsi="Arial" w:cs="Arial"/>
          <w:b/>
        </w:rPr>
        <w:t xml:space="preserve"> </w:t>
      </w:r>
      <w:r w:rsidR="003102CA" w:rsidRPr="006222EB">
        <w:rPr>
          <w:rFonts w:ascii="Arial" w:eastAsiaTheme="minorEastAsia" w:hAnsi="Arial" w:cs="Arial"/>
          <w:b/>
        </w:rPr>
        <w:t>Sensitivity, Specificity, F-scores, and Optimal Thresholds for Differen</w:t>
      </w:r>
      <w:r w:rsidR="00C50BE3" w:rsidRPr="006222EB">
        <w:rPr>
          <w:rFonts w:ascii="Arial" w:eastAsiaTheme="minorEastAsia" w:hAnsi="Arial" w:cs="Arial"/>
          <w:b/>
        </w:rPr>
        <w:t>t Lengths of Observation on AR Expanding Window</w:t>
      </w:r>
      <w:r w:rsidR="003102CA" w:rsidRPr="006222EB">
        <w:rPr>
          <w:rFonts w:ascii="Arial" w:eastAsiaTheme="minorEastAsia" w:hAnsi="Arial" w:cs="Arial"/>
          <w:b/>
        </w:rPr>
        <w:t xml:space="preserve"> Normalized Measurements</w:t>
      </w:r>
      <w:r w:rsidR="00536B8B" w:rsidRPr="006222EB">
        <w:rPr>
          <w:rFonts w:ascii="Arial" w:eastAsiaTheme="minorEastAsia" w:hAnsi="Arial" w:cs="Arial"/>
          <w:b/>
        </w:rPr>
        <w:t xml:space="preserve">. </w:t>
      </w:r>
      <w:r w:rsidR="003102CA" w:rsidRPr="006222EB">
        <w:rPr>
          <w:rFonts w:ascii="Arial" w:eastAsiaTheme="minorEastAsia" w:hAnsi="Arial" w:cs="Arial"/>
        </w:rPr>
        <w:t xml:space="preserve">A) </w:t>
      </w:r>
      <w:r w:rsidR="00536B8B" w:rsidRPr="006222EB">
        <w:rPr>
          <w:rFonts w:ascii="Arial" w:eastAsiaTheme="minorEastAsia" w:hAnsi="Arial" w:cs="Arial"/>
        </w:rPr>
        <w:t>Sensitivity and specificity of classification for different observation lengths (expressed in days post-onset of cancer)</w:t>
      </w:r>
      <w:r w:rsidR="003102CA" w:rsidRPr="006222EB">
        <w:rPr>
          <w:rFonts w:ascii="Arial" w:eastAsiaTheme="minorEastAsia" w:hAnsi="Arial" w:cs="Arial"/>
        </w:rPr>
        <w:t xml:space="preserve"> B) </w:t>
      </w:r>
      <w:r w:rsidR="00536B8B" w:rsidRPr="006222EB">
        <w:rPr>
          <w:rFonts w:ascii="Arial" w:eastAsiaTheme="minorEastAsia" w:hAnsi="Arial" w:cs="Arial"/>
        </w:rPr>
        <w:t>F-score of classification for different observation lengths C) Optimal threshold value at each observation length.</w:t>
      </w:r>
    </w:p>
    <w:p w14:paraId="65313893" w14:textId="77777777" w:rsidR="00536B8B" w:rsidRDefault="00536B8B" w:rsidP="00737D07">
      <w:pPr>
        <w:rPr>
          <w:rFonts w:asciiTheme="majorEastAsia" w:eastAsiaTheme="minorEastAsia" w:hAnsiTheme="majorEastAsia" w:cstheme="majorEastAsia"/>
        </w:rPr>
      </w:pPr>
    </w:p>
    <w:p w14:paraId="2C543F89" w14:textId="2C28F128" w:rsidR="00536B8B" w:rsidRDefault="00536B8B" w:rsidP="00737D07">
      <w:pPr>
        <w:rPr>
          <w:rFonts w:asciiTheme="majorEastAsia" w:eastAsiaTheme="minorEastAsia" w:hAnsiTheme="majorEastAsia" w:cstheme="majorEastAsia"/>
        </w:rPr>
      </w:pPr>
      <w:r>
        <w:rPr>
          <w:rFonts w:asciiTheme="majorEastAsia" w:eastAsiaTheme="minorEastAsia" w:hAnsiTheme="majorEastAsia" w:cstheme="majorEastAsia"/>
          <w:noProof/>
        </w:rPr>
        <w:lastRenderedPageBreak/>
        <w:drawing>
          <wp:anchor distT="0" distB="0" distL="114300" distR="114300" simplePos="0" relativeHeight="251803648" behindDoc="0" locked="0" layoutInCell="1" allowOverlap="1" wp14:anchorId="06CFF220" wp14:editId="418E331E">
            <wp:simplePos x="0" y="0"/>
            <wp:positionH relativeFrom="column">
              <wp:posOffset>390525</wp:posOffset>
            </wp:positionH>
            <wp:positionV relativeFrom="paragraph">
              <wp:posOffset>-110490</wp:posOffset>
            </wp:positionV>
            <wp:extent cx="4683760" cy="2176780"/>
            <wp:effectExtent l="0" t="0" r="0" b="7620"/>
            <wp:wrapNone/>
            <wp:docPr id="120" name="Picture 120" descr="../../../Desktop/thresh_compare_plots/baseline5/zscore/noise15/sens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thresh_compare_plots/baseline5/zscore/noise15/sens_spec.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83760" cy="21767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791E98" w14:textId="5FF098F6" w:rsidR="0049598E" w:rsidRDefault="003102CA" w:rsidP="00737D07">
      <w:pPr>
        <w:rPr>
          <w:rFonts w:asciiTheme="majorEastAsia" w:eastAsiaTheme="minorEastAsia" w:hAnsiTheme="majorEastAsia" w:cstheme="majorEastAsia"/>
        </w:rPr>
      </w:pPr>
      <w:r>
        <w:rPr>
          <w:rFonts w:asciiTheme="majorEastAsia" w:eastAsiaTheme="minorEastAsia" w:hAnsiTheme="majorEastAsia" w:cstheme="majorEastAsia"/>
        </w:rPr>
        <w:t>(A)</w:t>
      </w:r>
    </w:p>
    <w:p w14:paraId="2F977AB2" w14:textId="06A5DFBE" w:rsidR="0049598E" w:rsidRDefault="0049598E" w:rsidP="00737D07">
      <w:pPr>
        <w:rPr>
          <w:rFonts w:asciiTheme="majorEastAsia" w:eastAsiaTheme="minorEastAsia" w:hAnsiTheme="majorEastAsia" w:cstheme="majorEastAsia"/>
        </w:rPr>
      </w:pPr>
    </w:p>
    <w:p w14:paraId="614AD175" w14:textId="3414EF0C" w:rsidR="0049598E" w:rsidRDefault="0049598E" w:rsidP="00737D07">
      <w:pPr>
        <w:rPr>
          <w:rFonts w:asciiTheme="majorEastAsia" w:eastAsiaTheme="minorEastAsia" w:hAnsiTheme="majorEastAsia" w:cstheme="majorEastAsia"/>
        </w:rPr>
      </w:pPr>
    </w:p>
    <w:p w14:paraId="0E526AB2" w14:textId="003D59D5" w:rsidR="0049598E" w:rsidRDefault="003102CA" w:rsidP="003102CA">
      <w:pPr>
        <w:tabs>
          <w:tab w:val="left" w:pos="6112"/>
        </w:tabs>
        <w:rPr>
          <w:rFonts w:asciiTheme="majorEastAsia" w:eastAsiaTheme="minorEastAsia" w:hAnsiTheme="majorEastAsia" w:cstheme="majorEastAsia"/>
        </w:rPr>
      </w:pPr>
      <w:r>
        <w:rPr>
          <w:rFonts w:asciiTheme="majorEastAsia" w:eastAsiaTheme="minorEastAsia" w:hAnsiTheme="majorEastAsia" w:cstheme="majorEastAsia"/>
        </w:rPr>
        <w:tab/>
      </w:r>
    </w:p>
    <w:p w14:paraId="071A7362" w14:textId="25CF3F73" w:rsidR="00FD46D2" w:rsidRDefault="00FD46D2" w:rsidP="00737D07">
      <w:pPr>
        <w:rPr>
          <w:rFonts w:asciiTheme="majorEastAsia" w:eastAsiaTheme="minorEastAsia" w:hAnsiTheme="majorEastAsia" w:cstheme="majorEastAsia"/>
        </w:rPr>
      </w:pPr>
    </w:p>
    <w:p w14:paraId="59DB925A" w14:textId="77777777" w:rsidR="00FD46D2" w:rsidRPr="00FD46D2" w:rsidRDefault="00FD46D2" w:rsidP="00FD46D2">
      <w:pPr>
        <w:rPr>
          <w:rFonts w:asciiTheme="majorEastAsia" w:eastAsiaTheme="minorEastAsia" w:hAnsiTheme="majorEastAsia" w:cstheme="majorEastAsia"/>
        </w:rPr>
      </w:pPr>
    </w:p>
    <w:p w14:paraId="73BA2D06" w14:textId="77777777" w:rsidR="00FD46D2" w:rsidRPr="00FD46D2" w:rsidRDefault="00FD46D2" w:rsidP="00FD46D2">
      <w:pPr>
        <w:rPr>
          <w:rFonts w:asciiTheme="majorEastAsia" w:eastAsiaTheme="minorEastAsia" w:hAnsiTheme="majorEastAsia" w:cstheme="majorEastAsia"/>
        </w:rPr>
      </w:pPr>
    </w:p>
    <w:p w14:paraId="60D539D1" w14:textId="77777777" w:rsidR="00FD46D2" w:rsidRPr="00FD46D2" w:rsidRDefault="00FD46D2" w:rsidP="00FD46D2">
      <w:pPr>
        <w:rPr>
          <w:rFonts w:asciiTheme="majorEastAsia" w:eastAsiaTheme="minorEastAsia" w:hAnsiTheme="majorEastAsia" w:cstheme="majorEastAsia"/>
        </w:rPr>
      </w:pPr>
    </w:p>
    <w:p w14:paraId="021970C0" w14:textId="77777777" w:rsidR="00FD46D2" w:rsidRPr="00FD46D2" w:rsidRDefault="00FD46D2" w:rsidP="00FD46D2">
      <w:pPr>
        <w:rPr>
          <w:rFonts w:asciiTheme="majorEastAsia" w:eastAsiaTheme="minorEastAsia" w:hAnsiTheme="majorEastAsia" w:cstheme="majorEastAsia"/>
        </w:rPr>
      </w:pPr>
    </w:p>
    <w:p w14:paraId="1E18EF82" w14:textId="77777777" w:rsidR="00FD46D2" w:rsidRPr="00FD46D2" w:rsidRDefault="00FD46D2" w:rsidP="00FD46D2">
      <w:pPr>
        <w:rPr>
          <w:rFonts w:asciiTheme="majorEastAsia" w:eastAsiaTheme="minorEastAsia" w:hAnsiTheme="majorEastAsia" w:cstheme="majorEastAsia"/>
        </w:rPr>
      </w:pPr>
    </w:p>
    <w:p w14:paraId="17E405DE" w14:textId="77777777" w:rsidR="00FD46D2" w:rsidRPr="00FD46D2" w:rsidRDefault="00FD46D2" w:rsidP="00FD46D2">
      <w:pPr>
        <w:rPr>
          <w:rFonts w:asciiTheme="majorEastAsia" w:eastAsiaTheme="minorEastAsia" w:hAnsiTheme="majorEastAsia" w:cstheme="majorEastAsia"/>
        </w:rPr>
      </w:pPr>
    </w:p>
    <w:p w14:paraId="233C3791" w14:textId="23ECCAF7" w:rsidR="00FD46D2" w:rsidRPr="00FD46D2" w:rsidRDefault="00536B8B" w:rsidP="00FD46D2">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802624" behindDoc="0" locked="0" layoutInCell="1" allowOverlap="1" wp14:anchorId="6770DD5B" wp14:editId="130FC088">
            <wp:simplePos x="0" y="0"/>
            <wp:positionH relativeFrom="column">
              <wp:posOffset>741045</wp:posOffset>
            </wp:positionH>
            <wp:positionV relativeFrom="paragraph">
              <wp:posOffset>68580</wp:posOffset>
            </wp:positionV>
            <wp:extent cx="3993515" cy="2237362"/>
            <wp:effectExtent l="0" t="0" r="0" b="0"/>
            <wp:wrapNone/>
            <wp:docPr id="119" name="Picture 119" descr="../../../Desktop/thresh_compare_plots/baseline5/zscore/noise15/f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thresh_compare_plots/baseline5/zscore/noise15/fscore.png"/>
                    <pic:cNvPicPr>
                      <a:picLocks noChangeAspect="1" noChangeArrowheads="1"/>
                    </pic:cNvPicPr>
                  </pic:nvPicPr>
                  <pic:blipFill rotWithShape="1">
                    <a:blip r:embed="rId85">
                      <a:extLst>
                        <a:ext uri="{28A0092B-C50C-407E-A947-70E740481C1C}">
                          <a14:useLocalDpi xmlns:a14="http://schemas.microsoft.com/office/drawing/2010/main" val="0"/>
                        </a:ext>
                      </a:extLst>
                    </a:blip>
                    <a:srcRect b="4515"/>
                    <a:stretch/>
                  </pic:blipFill>
                  <pic:spPr bwMode="auto">
                    <a:xfrm>
                      <a:off x="0" y="0"/>
                      <a:ext cx="3993515" cy="223736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352A0E" w14:textId="0C40904E" w:rsidR="00FD46D2" w:rsidRPr="00FD46D2" w:rsidRDefault="00FD46D2" w:rsidP="00FD46D2">
      <w:pPr>
        <w:rPr>
          <w:rFonts w:asciiTheme="majorEastAsia" w:eastAsiaTheme="minorEastAsia" w:hAnsiTheme="majorEastAsia" w:cstheme="majorEastAsia"/>
        </w:rPr>
      </w:pPr>
    </w:p>
    <w:p w14:paraId="3A5E58DD" w14:textId="54C27CF7" w:rsidR="00FD46D2" w:rsidRPr="00FD46D2" w:rsidRDefault="00FD46D2" w:rsidP="00FD46D2">
      <w:pPr>
        <w:rPr>
          <w:rFonts w:asciiTheme="majorEastAsia" w:eastAsiaTheme="minorEastAsia" w:hAnsiTheme="majorEastAsia" w:cstheme="majorEastAsia"/>
        </w:rPr>
      </w:pPr>
    </w:p>
    <w:p w14:paraId="71FBA91C" w14:textId="651806FD" w:rsidR="00FD46D2" w:rsidRPr="00FD46D2" w:rsidRDefault="00536B8B" w:rsidP="00FD46D2">
      <w:pPr>
        <w:rPr>
          <w:rFonts w:asciiTheme="majorEastAsia" w:eastAsiaTheme="minorEastAsia" w:hAnsiTheme="majorEastAsia" w:cstheme="majorEastAsia"/>
        </w:rPr>
      </w:pPr>
      <w:r>
        <w:rPr>
          <w:rFonts w:asciiTheme="majorEastAsia" w:eastAsiaTheme="minorEastAsia" w:hAnsiTheme="majorEastAsia" w:cstheme="majorEastAsia"/>
        </w:rPr>
        <w:t>(B)</w:t>
      </w:r>
    </w:p>
    <w:p w14:paraId="5DE11E1B" w14:textId="39412B17" w:rsidR="00FD46D2" w:rsidRPr="00FD46D2" w:rsidRDefault="00FD46D2" w:rsidP="00FD46D2">
      <w:pPr>
        <w:rPr>
          <w:rFonts w:asciiTheme="majorEastAsia" w:eastAsiaTheme="minorEastAsia" w:hAnsiTheme="majorEastAsia" w:cstheme="majorEastAsia"/>
        </w:rPr>
      </w:pPr>
    </w:p>
    <w:p w14:paraId="3E5583A8" w14:textId="77777777" w:rsidR="00FD46D2" w:rsidRPr="00FD46D2" w:rsidRDefault="00FD46D2" w:rsidP="00FD46D2">
      <w:pPr>
        <w:rPr>
          <w:rFonts w:asciiTheme="majorEastAsia" w:eastAsiaTheme="minorEastAsia" w:hAnsiTheme="majorEastAsia" w:cstheme="majorEastAsia"/>
        </w:rPr>
      </w:pPr>
    </w:p>
    <w:p w14:paraId="6C4D2ABA" w14:textId="77777777" w:rsidR="00FD46D2" w:rsidRPr="00FD46D2" w:rsidRDefault="00FD46D2" w:rsidP="00FD46D2">
      <w:pPr>
        <w:rPr>
          <w:rFonts w:asciiTheme="majorEastAsia" w:eastAsiaTheme="minorEastAsia" w:hAnsiTheme="majorEastAsia" w:cstheme="majorEastAsia"/>
        </w:rPr>
      </w:pPr>
    </w:p>
    <w:p w14:paraId="5BFE30FE" w14:textId="77777777" w:rsidR="00FD46D2" w:rsidRPr="00FD46D2" w:rsidRDefault="00FD46D2" w:rsidP="00FD46D2">
      <w:pPr>
        <w:rPr>
          <w:rFonts w:asciiTheme="majorEastAsia" w:eastAsiaTheme="minorEastAsia" w:hAnsiTheme="majorEastAsia" w:cstheme="majorEastAsia"/>
        </w:rPr>
      </w:pPr>
    </w:p>
    <w:p w14:paraId="40F66932" w14:textId="77777777" w:rsidR="00FD46D2" w:rsidRPr="00FD46D2" w:rsidRDefault="00FD46D2" w:rsidP="00FD46D2">
      <w:pPr>
        <w:rPr>
          <w:rFonts w:asciiTheme="majorEastAsia" w:eastAsiaTheme="minorEastAsia" w:hAnsiTheme="majorEastAsia" w:cstheme="majorEastAsia"/>
        </w:rPr>
      </w:pPr>
    </w:p>
    <w:p w14:paraId="3BA0B3F9" w14:textId="77777777" w:rsidR="00FD46D2" w:rsidRPr="00FD46D2" w:rsidRDefault="00FD46D2" w:rsidP="00FD46D2">
      <w:pPr>
        <w:rPr>
          <w:rFonts w:asciiTheme="majorEastAsia" w:eastAsiaTheme="minorEastAsia" w:hAnsiTheme="majorEastAsia" w:cstheme="majorEastAsia"/>
        </w:rPr>
      </w:pPr>
    </w:p>
    <w:p w14:paraId="71AD1919" w14:textId="77777777" w:rsidR="00FD46D2" w:rsidRPr="00FD46D2" w:rsidRDefault="00FD46D2" w:rsidP="00FD46D2">
      <w:pPr>
        <w:rPr>
          <w:rFonts w:asciiTheme="majorEastAsia" w:eastAsiaTheme="minorEastAsia" w:hAnsiTheme="majorEastAsia" w:cstheme="majorEastAsia"/>
        </w:rPr>
      </w:pPr>
    </w:p>
    <w:p w14:paraId="1C38D07C" w14:textId="77777777" w:rsidR="00FD46D2" w:rsidRPr="00FD46D2" w:rsidRDefault="00FD46D2" w:rsidP="00FD46D2">
      <w:pPr>
        <w:rPr>
          <w:rFonts w:asciiTheme="majorEastAsia" w:eastAsiaTheme="minorEastAsia" w:hAnsiTheme="majorEastAsia" w:cstheme="majorEastAsia"/>
        </w:rPr>
      </w:pPr>
    </w:p>
    <w:p w14:paraId="6502F6B8" w14:textId="0D999522" w:rsidR="00FD46D2" w:rsidRPr="00FD46D2" w:rsidRDefault="00FD46D2" w:rsidP="00FD46D2">
      <w:pPr>
        <w:rPr>
          <w:rFonts w:asciiTheme="majorEastAsia" w:eastAsiaTheme="minorEastAsia" w:hAnsiTheme="majorEastAsia" w:cstheme="majorEastAsia"/>
        </w:rPr>
      </w:pPr>
    </w:p>
    <w:p w14:paraId="058CA22F" w14:textId="57FB00E8" w:rsidR="00FD46D2" w:rsidRPr="00FD46D2" w:rsidRDefault="00536B8B" w:rsidP="00FD46D2">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801600" behindDoc="0" locked="0" layoutInCell="1" allowOverlap="1" wp14:anchorId="0525C1DE" wp14:editId="744D1A22">
            <wp:simplePos x="0" y="0"/>
            <wp:positionH relativeFrom="column">
              <wp:posOffset>963295</wp:posOffset>
            </wp:positionH>
            <wp:positionV relativeFrom="paragraph">
              <wp:posOffset>40005</wp:posOffset>
            </wp:positionV>
            <wp:extent cx="3605530" cy="2324735"/>
            <wp:effectExtent l="0" t="0" r="1270" b="12065"/>
            <wp:wrapNone/>
            <wp:docPr id="121" name="Picture 121" descr="../../../Desktop/thresh_compare_plots/baseline5/zscore/noise15/thresho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thresh_compare_plots/baseline5/zscore/noise15/threshold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05530"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C63C89" w14:textId="74F7257E" w:rsidR="00FD46D2" w:rsidRPr="00FD46D2" w:rsidRDefault="00FD46D2" w:rsidP="00FD46D2">
      <w:pPr>
        <w:rPr>
          <w:rFonts w:asciiTheme="majorEastAsia" w:eastAsiaTheme="minorEastAsia" w:hAnsiTheme="majorEastAsia" w:cstheme="majorEastAsia"/>
        </w:rPr>
      </w:pPr>
    </w:p>
    <w:p w14:paraId="3FBD04CF" w14:textId="386CB39B" w:rsidR="00FD46D2" w:rsidRPr="00FD46D2" w:rsidRDefault="00FD46D2" w:rsidP="00FD46D2">
      <w:pPr>
        <w:rPr>
          <w:rFonts w:asciiTheme="majorEastAsia" w:eastAsiaTheme="minorEastAsia" w:hAnsiTheme="majorEastAsia" w:cstheme="majorEastAsia"/>
        </w:rPr>
      </w:pPr>
    </w:p>
    <w:p w14:paraId="58D148B6" w14:textId="65D105C1" w:rsidR="00FD46D2" w:rsidRPr="00FD46D2" w:rsidRDefault="00536B8B" w:rsidP="00FD46D2">
      <w:pPr>
        <w:rPr>
          <w:rFonts w:asciiTheme="majorEastAsia" w:eastAsiaTheme="minorEastAsia" w:hAnsiTheme="majorEastAsia" w:cstheme="majorEastAsia"/>
        </w:rPr>
      </w:pPr>
      <w:r>
        <w:rPr>
          <w:rFonts w:asciiTheme="majorEastAsia" w:eastAsiaTheme="minorEastAsia" w:hAnsiTheme="majorEastAsia" w:cstheme="majorEastAsia"/>
        </w:rPr>
        <w:t>(C)</w:t>
      </w:r>
    </w:p>
    <w:p w14:paraId="659E7F3E" w14:textId="77777777" w:rsidR="00FD46D2" w:rsidRPr="00FD46D2" w:rsidRDefault="00FD46D2" w:rsidP="00FD46D2">
      <w:pPr>
        <w:rPr>
          <w:rFonts w:asciiTheme="majorEastAsia" w:eastAsiaTheme="minorEastAsia" w:hAnsiTheme="majorEastAsia" w:cstheme="majorEastAsia"/>
        </w:rPr>
      </w:pPr>
    </w:p>
    <w:p w14:paraId="49C98B6C" w14:textId="77777777" w:rsidR="00FD46D2" w:rsidRPr="00FD46D2" w:rsidRDefault="00FD46D2" w:rsidP="00FD46D2">
      <w:pPr>
        <w:rPr>
          <w:rFonts w:asciiTheme="majorEastAsia" w:eastAsiaTheme="minorEastAsia" w:hAnsiTheme="majorEastAsia" w:cstheme="majorEastAsia"/>
        </w:rPr>
      </w:pPr>
    </w:p>
    <w:p w14:paraId="348CCA0A" w14:textId="77777777" w:rsidR="00FD46D2" w:rsidRPr="00FD46D2" w:rsidRDefault="00FD46D2" w:rsidP="00FD46D2">
      <w:pPr>
        <w:rPr>
          <w:rFonts w:asciiTheme="majorEastAsia" w:eastAsiaTheme="minorEastAsia" w:hAnsiTheme="majorEastAsia" w:cstheme="majorEastAsia"/>
        </w:rPr>
      </w:pPr>
    </w:p>
    <w:p w14:paraId="79A2695A" w14:textId="77777777" w:rsidR="00FD46D2" w:rsidRPr="00FD46D2" w:rsidRDefault="00FD46D2" w:rsidP="00FD46D2">
      <w:pPr>
        <w:rPr>
          <w:rFonts w:asciiTheme="majorEastAsia" w:eastAsiaTheme="minorEastAsia" w:hAnsiTheme="majorEastAsia" w:cstheme="majorEastAsia"/>
        </w:rPr>
      </w:pPr>
    </w:p>
    <w:p w14:paraId="1ECD227F" w14:textId="77777777" w:rsidR="00FD46D2" w:rsidRPr="00FD46D2" w:rsidRDefault="00FD46D2" w:rsidP="00FD46D2">
      <w:pPr>
        <w:rPr>
          <w:rFonts w:asciiTheme="majorEastAsia" w:eastAsiaTheme="minorEastAsia" w:hAnsiTheme="majorEastAsia" w:cstheme="majorEastAsia"/>
        </w:rPr>
      </w:pPr>
    </w:p>
    <w:p w14:paraId="2DF832C8" w14:textId="77777777" w:rsidR="00FD46D2" w:rsidRPr="00FD46D2" w:rsidRDefault="00FD46D2" w:rsidP="00FD46D2">
      <w:pPr>
        <w:rPr>
          <w:rFonts w:asciiTheme="majorEastAsia" w:eastAsiaTheme="minorEastAsia" w:hAnsiTheme="majorEastAsia" w:cstheme="majorEastAsia"/>
        </w:rPr>
      </w:pPr>
    </w:p>
    <w:p w14:paraId="75A69CB2" w14:textId="77777777" w:rsidR="00FD46D2" w:rsidRPr="00FD46D2" w:rsidRDefault="00FD46D2" w:rsidP="00FD46D2">
      <w:pPr>
        <w:rPr>
          <w:rFonts w:asciiTheme="majorEastAsia" w:eastAsiaTheme="minorEastAsia" w:hAnsiTheme="majorEastAsia" w:cstheme="majorEastAsia"/>
        </w:rPr>
      </w:pPr>
    </w:p>
    <w:p w14:paraId="211EEE31" w14:textId="77777777" w:rsidR="00FD46D2" w:rsidRPr="00FD46D2" w:rsidRDefault="00FD46D2" w:rsidP="00FD46D2">
      <w:pPr>
        <w:rPr>
          <w:rFonts w:asciiTheme="majorEastAsia" w:eastAsiaTheme="minorEastAsia" w:hAnsiTheme="majorEastAsia" w:cstheme="majorEastAsia"/>
        </w:rPr>
      </w:pPr>
    </w:p>
    <w:p w14:paraId="5910B823" w14:textId="77777777" w:rsidR="00FD46D2" w:rsidRPr="00FD46D2" w:rsidRDefault="00FD46D2" w:rsidP="00FD46D2">
      <w:pPr>
        <w:rPr>
          <w:rFonts w:asciiTheme="majorEastAsia" w:eastAsiaTheme="minorEastAsia" w:hAnsiTheme="majorEastAsia" w:cstheme="majorEastAsia"/>
        </w:rPr>
      </w:pPr>
    </w:p>
    <w:p w14:paraId="4CF0805D" w14:textId="77777777" w:rsidR="00536B8B" w:rsidRDefault="00536B8B" w:rsidP="00536B8B">
      <w:pPr>
        <w:rPr>
          <w:rFonts w:asciiTheme="majorEastAsia" w:eastAsiaTheme="minorEastAsia" w:hAnsiTheme="majorEastAsia" w:cstheme="majorEastAsia"/>
          <w:b/>
        </w:rPr>
      </w:pPr>
    </w:p>
    <w:p w14:paraId="7AD63964" w14:textId="7B6FC49F" w:rsidR="00536B8B" w:rsidRPr="006222EB" w:rsidRDefault="00B31F8B" w:rsidP="00536B8B">
      <w:pPr>
        <w:rPr>
          <w:rFonts w:ascii="Arial" w:eastAsiaTheme="minorEastAsia" w:hAnsi="Arial" w:cs="Arial"/>
        </w:rPr>
      </w:pPr>
      <w:r w:rsidRPr="006222EB">
        <w:rPr>
          <w:rFonts w:ascii="Arial" w:eastAsiaTheme="minorEastAsia" w:hAnsi="Arial" w:cs="Arial"/>
          <w:b/>
        </w:rPr>
        <w:t>Figure 2.9</w:t>
      </w:r>
      <w:r w:rsidR="00536B8B" w:rsidRPr="006222EB">
        <w:rPr>
          <w:rFonts w:ascii="Arial" w:eastAsiaTheme="minorEastAsia" w:hAnsi="Arial" w:cs="Arial"/>
          <w:b/>
        </w:rPr>
        <w:t xml:space="preserve">. Sensitivity, Specificity, F-scores, and Optimal Thresholds for Different Lengths of Observation on Z-score Normalized Measurements. </w:t>
      </w:r>
      <w:r w:rsidR="00536B8B" w:rsidRPr="006222EB">
        <w:rPr>
          <w:rFonts w:ascii="Arial" w:eastAsiaTheme="minorEastAsia" w:hAnsi="Arial" w:cs="Arial"/>
        </w:rPr>
        <w:t>A) Sensitivity and specificity of classification for different observation lengths (expressed in days post-onset of cancer) B) F-score of classification for different observation lengths C) Optimal threshold value at each observation length.</w:t>
      </w:r>
    </w:p>
    <w:p w14:paraId="41794CEC" w14:textId="77777777" w:rsidR="00536B8B" w:rsidRDefault="00536B8B" w:rsidP="00FD46D2">
      <w:pPr>
        <w:rPr>
          <w:rFonts w:asciiTheme="majorEastAsia" w:eastAsiaTheme="minorEastAsia" w:hAnsiTheme="majorEastAsia" w:cstheme="majorEastAsia"/>
        </w:rPr>
      </w:pPr>
    </w:p>
    <w:p w14:paraId="6588CB1B" w14:textId="77777777" w:rsidR="00536B8B" w:rsidRDefault="00536B8B" w:rsidP="00FD46D2">
      <w:pPr>
        <w:rPr>
          <w:rFonts w:asciiTheme="majorEastAsia" w:eastAsiaTheme="minorEastAsia" w:hAnsiTheme="majorEastAsia" w:cstheme="majorEastAsia"/>
        </w:rPr>
      </w:pPr>
    </w:p>
    <w:p w14:paraId="4BE4AEB0" w14:textId="0EAD4A51" w:rsidR="00536B8B" w:rsidRDefault="00536B8B" w:rsidP="00FD46D2">
      <w:pPr>
        <w:rPr>
          <w:rFonts w:asciiTheme="majorEastAsia" w:eastAsiaTheme="minorEastAsia" w:hAnsiTheme="majorEastAsia" w:cstheme="majorEastAsia"/>
        </w:rPr>
      </w:pPr>
      <w:r>
        <w:rPr>
          <w:rFonts w:asciiTheme="majorEastAsia" w:eastAsiaTheme="minorEastAsia" w:hAnsiTheme="majorEastAsia" w:cstheme="majorEastAsia"/>
          <w:noProof/>
        </w:rPr>
        <w:lastRenderedPageBreak/>
        <w:drawing>
          <wp:anchor distT="0" distB="0" distL="114300" distR="114300" simplePos="0" relativeHeight="251808768" behindDoc="0" locked="0" layoutInCell="1" allowOverlap="1" wp14:anchorId="02604104" wp14:editId="60C36D30">
            <wp:simplePos x="0" y="0"/>
            <wp:positionH relativeFrom="column">
              <wp:posOffset>513715</wp:posOffset>
            </wp:positionH>
            <wp:positionV relativeFrom="paragraph">
              <wp:posOffset>-394970</wp:posOffset>
            </wp:positionV>
            <wp:extent cx="4452620" cy="2295525"/>
            <wp:effectExtent l="0" t="0" r="0" b="0"/>
            <wp:wrapNone/>
            <wp:docPr id="126" name="Picture 126" descr="../../../Desktop/thresh_compare_plots/baseline5/unnorm/noise15/sens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thresh_compare_plots/baseline5/unnorm/noise15/sens_spec.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52620" cy="229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BDA5C1" w14:textId="52B1EBBB" w:rsidR="00FD46D2" w:rsidRPr="00FD46D2" w:rsidRDefault="00FD46D2" w:rsidP="00FD46D2">
      <w:pPr>
        <w:rPr>
          <w:rFonts w:asciiTheme="majorEastAsia" w:eastAsiaTheme="minorEastAsia" w:hAnsiTheme="majorEastAsia" w:cstheme="majorEastAsia"/>
        </w:rPr>
      </w:pPr>
    </w:p>
    <w:p w14:paraId="442019A9" w14:textId="77777777" w:rsidR="00FD46D2" w:rsidRPr="00FD46D2" w:rsidRDefault="00FD46D2" w:rsidP="00FD46D2">
      <w:pPr>
        <w:rPr>
          <w:rFonts w:asciiTheme="majorEastAsia" w:eastAsiaTheme="minorEastAsia" w:hAnsiTheme="majorEastAsia" w:cstheme="majorEastAsia"/>
        </w:rPr>
      </w:pPr>
    </w:p>
    <w:p w14:paraId="798A069F" w14:textId="621EA8F7" w:rsidR="00FD46D2" w:rsidRPr="00FD46D2" w:rsidRDefault="00536B8B" w:rsidP="00FD46D2">
      <w:pPr>
        <w:rPr>
          <w:rFonts w:asciiTheme="majorEastAsia" w:eastAsiaTheme="minorEastAsia" w:hAnsiTheme="majorEastAsia" w:cstheme="majorEastAsia"/>
        </w:rPr>
      </w:pPr>
      <w:r>
        <w:rPr>
          <w:rFonts w:asciiTheme="majorEastAsia" w:eastAsiaTheme="minorEastAsia" w:hAnsiTheme="majorEastAsia" w:cstheme="majorEastAsia"/>
        </w:rPr>
        <w:t>(A)</w:t>
      </w:r>
    </w:p>
    <w:p w14:paraId="3A894B4F" w14:textId="139A80F6" w:rsidR="00FD46D2" w:rsidRPr="00FD46D2" w:rsidRDefault="00FD46D2" w:rsidP="00FD46D2">
      <w:pPr>
        <w:rPr>
          <w:rFonts w:asciiTheme="majorEastAsia" w:eastAsiaTheme="minorEastAsia" w:hAnsiTheme="majorEastAsia" w:cstheme="majorEastAsia"/>
        </w:rPr>
      </w:pPr>
    </w:p>
    <w:p w14:paraId="63368062" w14:textId="77777777" w:rsidR="00FD46D2" w:rsidRPr="00FD46D2" w:rsidRDefault="00FD46D2" w:rsidP="00FD46D2">
      <w:pPr>
        <w:rPr>
          <w:rFonts w:asciiTheme="majorEastAsia" w:eastAsiaTheme="minorEastAsia" w:hAnsiTheme="majorEastAsia" w:cstheme="majorEastAsia"/>
        </w:rPr>
      </w:pPr>
    </w:p>
    <w:p w14:paraId="2E48D402" w14:textId="77777777" w:rsidR="00FD46D2" w:rsidRPr="00FD46D2" w:rsidRDefault="00FD46D2" w:rsidP="00FD46D2">
      <w:pPr>
        <w:rPr>
          <w:rFonts w:asciiTheme="majorEastAsia" w:eastAsiaTheme="minorEastAsia" w:hAnsiTheme="majorEastAsia" w:cstheme="majorEastAsia"/>
        </w:rPr>
      </w:pPr>
    </w:p>
    <w:p w14:paraId="260F9E97" w14:textId="77777777" w:rsidR="00FD46D2" w:rsidRPr="00FD46D2" w:rsidRDefault="00FD46D2" w:rsidP="00FD46D2">
      <w:pPr>
        <w:rPr>
          <w:rFonts w:asciiTheme="majorEastAsia" w:eastAsiaTheme="minorEastAsia" w:hAnsiTheme="majorEastAsia" w:cstheme="majorEastAsia"/>
        </w:rPr>
      </w:pPr>
    </w:p>
    <w:p w14:paraId="01A37CCE" w14:textId="3BC04178" w:rsidR="00FD46D2" w:rsidRDefault="00FD46D2" w:rsidP="00FD46D2">
      <w:pPr>
        <w:tabs>
          <w:tab w:val="left" w:pos="1991"/>
        </w:tabs>
        <w:rPr>
          <w:rFonts w:asciiTheme="majorEastAsia" w:eastAsiaTheme="minorEastAsia" w:hAnsiTheme="majorEastAsia" w:cstheme="majorEastAsia"/>
        </w:rPr>
      </w:pPr>
      <w:r>
        <w:rPr>
          <w:rFonts w:asciiTheme="majorEastAsia" w:eastAsiaTheme="minorEastAsia" w:hAnsiTheme="majorEastAsia" w:cstheme="majorEastAsia"/>
        </w:rPr>
        <w:tab/>
      </w:r>
    </w:p>
    <w:p w14:paraId="599C6A6A" w14:textId="1084870C" w:rsidR="00FD46D2" w:rsidRDefault="00FD46D2">
      <w:pPr>
        <w:rPr>
          <w:rFonts w:asciiTheme="majorEastAsia" w:eastAsiaTheme="minorEastAsia" w:hAnsiTheme="majorEastAsia" w:cstheme="majorEastAsia"/>
        </w:rPr>
      </w:pPr>
    </w:p>
    <w:p w14:paraId="39FD0BF3" w14:textId="473D7F85" w:rsidR="00FD46D2" w:rsidRPr="00FD46D2" w:rsidRDefault="00536B8B" w:rsidP="00FD46D2">
      <w:pPr>
        <w:tabs>
          <w:tab w:val="left" w:pos="1991"/>
        </w:tabs>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809792" behindDoc="0" locked="0" layoutInCell="1" allowOverlap="1" wp14:anchorId="5D9AE266" wp14:editId="7E91ED78">
            <wp:simplePos x="0" y="0"/>
            <wp:positionH relativeFrom="column">
              <wp:posOffset>802005</wp:posOffset>
            </wp:positionH>
            <wp:positionV relativeFrom="paragraph">
              <wp:posOffset>55245</wp:posOffset>
            </wp:positionV>
            <wp:extent cx="3825875" cy="2372995"/>
            <wp:effectExtent l="0" t="0" r="9525" b="0"/>
            <wp:wrapNone/>
            <wp:docPr id="125" name="Picture 125" descr="../../../Desktop/thresh_compare_plots/baseline5/unnorm/noise15/f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thresh_compare_plots/baseline5/unnorm/noise15/fscor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25875" cy="23729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C65D24" w14:textId="50BA4404" w:rsidR="00FD46D2" w:rsidRPr="00FD46D2" w:rsidRDefault="00FD46D2" w:rsidP="00FD46D2">
      <w:pPr>
        <w:rPr>
          <w:rFonts w:asciiTheme="majorEastAsia" w:eastAsiaTheme="minorEastAsia" w:hAnsiTheme="majorEastAsia" w:cstheme="majorEastAsia"/>
        </w:rPr>
      </w:pPr>
    </w:p>
    <w:p w14:paraId="41C9159E" w14:textId="53028A9B" w:rsidR="00C62AE0" w:rsidRDefault="00C62AE0" w:rsidP="00FD46D2">
      <w:pPr>
        <w:rPr>
          <w:rFonts w:asciiTheme="majorEastAsia" w:eastAsiaTheme="minorEastAsia" w:hAnsiTheme="majorEastAsia" w:cstheme="majorEastAsia"/>
        </w:rPr>
      </w:pPr>
    </w:p>
    <w:p w14:paraId="345ED482" w14:textId="44BEDFE8" w:rsidR="00C62AE0" w:rsidRPr="00C62AE0" w:rsidRDefault="00C62AE0" w:rsidP="00C62AE0">
      <w:pPr>
        <w:rPr>
          <w:rFonts w:asciiTheme="majorEastAsia" w:eastAsiaTheme="minorEastAsia" w:hAnsiTheme="majorEastAsia" w:cstheme="majorEastAsia"/>
        </w:rPr>
      </w:pPr>
    </w:p>
    <w:p w14:paraId="0FEEACA5" w14:textId="4D44E86B" w:rsidR="00C62AE0" w:rsidRPr="00C62AE0" w:rsidRDefault="00536B8B" w:rsidP="00C62AE0">
      <w:pPr>
        <w:rPr>
          <w:rFonts w:asciiTheme="majorEastAsia" w:eastAsiaTheme="minorEastAsia" w:hAnsiTheme="majorEastAsia" w:cstheme="majorEastAsia"/>
        </w:rPr>
      </w:pPr>
      <w:r>
        <w:rPr>
          <w:rFonts w:asciiTheme="majorEastAsia" w:eastAsiaTheme="minorEastAsia" w:hAnsiTheme="majorEastAsia" w:cstheme="majorEastAsia"/>
        </w:rPr>
        <w:t>(B)</w:t>
      </w:r>
    </w:p>
    <w:p w14:paraId="104D4AAB" w14:textId="4EDA7FBF" w:rsidR="00C62AE0" w:rsidRPr="00C62AE0" w:rsidRDefault="00C62AE0" w:rsidP="00C62AE0">
      <w:pPr>
        <w:rPr>
          <w:rFonts w:asciiTheme="majorEastAsia" w:eastAsiaTheme="minorEastAsia" w:hAnsiTheme="majorEastAsia" w:cstheme="majorEastAsia"/>
        </w:rPr>
      </w:pPr>
    </w:p>
    <w:p w14:paraId="3C007141" w14:textId="38326171" w:rsidR="00C62AE0" w:rsidRPr="00C62AE0" w:rsidRDefault="00C62AE0" w:rsidP="00C62AE0">
      <w:pPr>
        <w:rPr>
          <w:rFonts w:asciiTheme="majorEastAsia" w:eastAsiaTheme="minorEastAsia" w:hAnsiTheme="majorEastAsia" w:cstheme="majorEastAsia"/>
        </w:rPr>
      </w:pPr>
    </w:p>
    <w:p w14:paraId="08CB3580" w14:textId="3D071B9C" w:rsidR="00C62AE0" w:rsidRPr="00C62AE0" w:rsidRDefault="00C62AE0" w:rsidP="00C62AE0">
      <w:pPr>
        <w:rPr>
          <w:rFonts w:asciiTheme="majorEastAsia" w:eastAsiaTheme="minorEastAsia" w:hAnsiTheme="majorEastAsia" w:cstheme="majorEastAsia"/>
        </w:rPr>
      </w:pPr>
    </w:p>
    <w:p w14:paraId="290BABCE" w14:textId="0832AD74" w:rsidR="00C62AE0" w:rsidRPr="00C62AE0" w:rsidRDefault="00C62AE0" w:rsidP="00C62AE0">
      <w:pPr>
        <w:rPr>
          <w:rFonts w:asciiTheme="majorEastAsia" w:eastAsiaTheme="minorEastAsia" w:hAnsiTheme="majorEastAsia" w:cstheme="majorEastAsia"/>
        </w:rPr>
      </w:pPr>
    </w:p>
    <w:p w14:paraId="622E6BA0" w14:textId="30EB1C57" w:rsidR="00C62AE0" w:rsidRPr="00C62AE0" w:rsidRDefault="00C62AE0" w:rsidP="00C62AE0">
      <w:pPr>
        <w:rPr>
          <w:rFonts w:asciiTheme="majorEastAsia" w:eastAsiaTheme="minorEastAsia" w:hAnsiTheme="majorEastAsia" w:cstheme="majorEastAsia"/>
        </w:rPr>
      </w:pPr>
    </w:p>
    <w:p w14:paraId="1F7DBD98" w14:textId="61BABA90" w:rsidR="00C62AE0" w:rsidRPr="00C62AE0" w:rsidRDefault="00C62AE0" w:rsidP="00C62AE0">
      <w:pPr>
        <w:rPr>
          <w:rFonts w:asciiTheme="majorEastAsia" w:eastAsiaTheme="minorEastAsia" w:hAnsiTheme="majorEastAsia" w:cstheme="majorEastAsia"/>
        </w:rPr>
      </w:pPr>
    </w:p>
    <w:p w14:paraId="4F321543" w14:textId="4D29E1BA" w:rsidR="00C62AE0" w:rsidRPr="00C62AE0" w:rsidRDefault="00C62AE0" w:rsidP="00C62AE0">
      <w:pPr>
        <w:rPr>
          <w:rFonts w:asciiTheme="majorEastAsia" w:eastAsiaTheme="minorEastAsia" w:hAnsiTheme="majorEastAsia" w:cstheme="majorEastAsia"/>
        </w:rPr>
      </w:pPr>
    </w:p>
    <w:p w14:paraId="2D0FB05D" w14:textId="257FBE4D" w:rsidR="00C62AE0" w:rsidRPr="00C62AE0" w:rsidRDefault="00C62AE0" w:rsidP="00C62AE0">
      <w:pPr>
        <w:rPr>
          <w:rFonts w:asciiTheme="majorEastAsia" w:eastAsiaTheme="minorEastAsia" w:hAnsiTheme="majorEastAsia" w:cstheme="majorEastAsia"/>
        </w:rPr>
      </w:pPr>
    </w:p>
    <w:p w14:paraId="33338998" w14:textId="30B450F0" w:rsidR="00C62AE0" w:rsidRPr="00C62AE0" w:rsidRDefault="00536B8B" w:rsidP="00C62AE0">
      <w:pPr>
        <w:rPr>
          <w:rFonts w:asciiTheme="majorEastAsia" w:eastAsiaTheme="minorEastAsia" w:hAnsiTheme="majorEastAsia" w:cstheme="majorEastAsia"/>
        </w:rPr>
      </w:pPr>
      <w:r>
        <w:rPr>
          <w:rFonts w:asciiTheme="majorEastAsia" w:eastAsiaTheme="minorEastAsia" w:hAnsiTheme="majorEastAsia" w:cstheme="majorEastAsia"/>
          <w:noProof/>
        </w:rPr>
        <w:drawing>
          <wp:anchor distT="0" distB="0" distL="114300" distR="114300" simplePos="0" relativeHeight="251807744" behindDoc="0" locked="0" layoutInCell="1" allowOverlap="1" wp14:anchorId="76DCAF69" wp14:editId="000F32DB">
            <wp:simplePos x="0" y="0"/>
            <wp:positionH relativeFrom="column">
              <wp:posOffset>975995</wp:posOffset>
            </wp:positionH>
            <wp:positionV relativeFrom="paragraph">
              <wp:posOffset>36830</wp:posOffset>
            </wp:positionV>
            <wp:extent cx="3536315" cy="2426335"/>
            <wp:effectExtent l="0" t="0" r="0" b="12065"/>
            <wp:wrapNone/>
            <wp:docPr id="127" name="Picture 127" descr="../../../Desktop/thresh_compare_plots/baseline5/unnorm/noise15/threshol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thresh_compare_plots/baseline5/unnorm/noise15/thresholds.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6315" cy="24263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18DF0" w14:textId="679BDED6" w:rsidR="00C62AE0" w:rsidRPr="00C62AE0" w:rsidRDefault="00C62AE0" w:rsidP="00C62AE0">
      <w:pPr>
        <w:rPr>
          <w:rFonts w:asciiTheme="majorEastAsia" w:eastAsiaTheme="minorEastAsia" w:hAnsiTheme="majorEastAsia" w:cstheme="majorEastAsia"/>
        </w:rPr>
      </w:pPr>
    </w:p>
    <w:p w14:paraId="2658887E" w14:textId="4F95AE7A" w:rsidR="00C62AE0" w:rsidRPr="00C62AE0" w:rsidRDefault="00C62AE0" w:rsidP="00C62AE0">
      <w:pPr>
        <w:rPr>
          <w:rFonts w:asciiTheme="majorEastAsia" w:eastAsiaTheme="minorEastAsia" w:hAnsiTheme="majorEastAsia" w:cstheme="majorEastAsia"/>
        </w:rPr>
      </w:pPr>
    </w:p>
    <w:p w14:paraId="1A8ED8C3" w14:textId="67952C6E" w:rsidR="00C62AE0" w:rsidRPr="00C62AE0" w:rsidRDefault="00536B8B" w:rsidP="00C62AE0">
      <w:pPr>
        <w:rPr>
          <w:rFonts w:asciiTheme="majorEastAsia" w:eastAsiaTheme="minorEastAsia" w:hAnsiTheme="majorEastAsia" w:cstheme="majorEastAsia"/>
        </w:rPr>
      </w:pPr>
      <w:r>
        <w:rPr>
          <w:rFonts w:asciiTheme="majorEastAsia" w:eastAsiaTheme="minorEastAsia" w:hAnsiTheme="majorEastAsia" w:cstheme="majorEastAsia"/>
        </w:rPr>
        <w:t>(C)</w:t>
      </w:r>
    </w:p>
    <w:p w14:paraId="2CE6A779" w14:textId="359D7DCC" w:rsidR="00C62AE0" w:rsidRPr="00C62AE0" w:rsidRDefault="00C62AE0" w:rsidP="00C62AE0">
      <w:pPr>
        <w:rPr>
          <w:rFonts w:asciiTheme="majorEastAsia" w:eastAsiaTheme="minorEastAsia" w:hAnsiTheme="majorEastAsia" w:cstheme="majorEastAsia"/>
        </w:rPr>
      </w:pPr>
    </w:p>
    <w:p w14:paraId="326EADA5" w14:textId="77777777" w:rsidR="00C62AE0" w:rsidRPr="00C62AE0" w:rsidRDefault="00C62AE0" w:rsidP="00C62AE0">
      <w:pPr>
        <w:rPr>
          <w:rFonts w:asciiTheme="majorEastAsia" w:eastAsiaTheme="minorEastAsia" w:hAnsiTheme="majorEastAsia" w:cstheme="majorEastAsia"/>
        </w:rPr>
      </w:pPr>
    </w:p>
    <w:p w14:paraId="6AACE412" w14:textId="77777777" w:rsidR="00C62AE0" w:rsidRPr="00C62AE0" w:rsidRDefault="00C62AE0" w:rsidP="00C62AE0">
      <w:pPr>
        <w:rPr>
          <w:rFonts w:asciiTheme="majorEastAsia" w:eastAsiaTheme="minorEastAsia" w:hAnsiTheme="majorEastAsia" w:cstheme="majorEastAsia"/>
        </w:rPr>
      </w:pPr>
    </w:p>
    <w:p w14:paraId="449B8CDF" w14:textId="6CF16093" w:rsidR="00C62AE0" w:rsidRPr="00C62AE0" w:rsidRDefault="00C62AE0" w:rsidP="00C62AE0">
      <w:pPr>
        <w:rPr>
          <w:rFonts w:asciiTheme="majorEastAsia" w:eastAsiaTheme="minorEastAsia" w:hAnsiTheme="majorEastAsia" w:cstheme="majorEastAsia"/>
        </w:rPr>
      </w:pPr>
    </w:p>
    <w:p w14:paraId="001B6DAF" w14:textId="5F5FFA01" w:rsidR="00C62AE0" w:rsidRPr="00C62AE0" w:rsidRDefault="00C62AE0" w:rsidP="00C62AE0">
      <w:pPr>
        <w:rPr>
          <w:rFonts w:asciiTheme="majorEastAsia" w:eastAsiaTheme="minorEastAsia" w:hAnsiTheme="majorEastAsia" w:cstheme="majorEastAsia"/>
        </w:rPr>
      </w:pPr>
    </w:p>
    <w:p w14:paraId="671D757F" w14:textId="5B35E60E" w:rsidR="00C62AE0" w:rsidRPr="00C62AE0" w:rsidRDefault="00C62AE0" w:rsidP="00C62AE0">
      <w:pPr>
        <w:rPr>
          <w:rFonts w:asciiTheme="majorEastAsia" w:eastAsiaTheme="minorEastAsia" w:hAnsiTheme="majorEastAsia" w:cstheme="majorEastAsia"/>
        </w:rPr>
      </w:pPr>
    </w:p>
    <w:p w14:paraId="37186428" w14:textId="2ECF687C" w:rsidR="00C62AE0" w:rsidRPr="00C62AE0" w:rsidRDefault="00C62AE0" w:rsidP="00C62AE0">
      <w:pPr>
        <w:rPr>
          <w:rFonts w:asciiTheme="majorEastAsia" w:eastAsiaTheme="minorEastAsia" w:hAnsiTheme="majorEastAsia" w:cstheme="majorEastAsia"/>
        </w:rPr>
      </w:pPr>
    </w:p>
    <w:p w14:paraId="1E347C38" w14:textId="245523B2" w:rsidR="00C62AE0" w:rsidRPr="00C62AE0" w:rsidRDefault="00C62AE0" w:rsidP="00C62AE0">
      <w:pPr>
        <w:rPr>
          <w:rFonts w:asciiTheme="majorEastAsia" w:eastAsiaTheme="minorEastAsia" w:hAnsiTheme="majorEastAsia" w:cstheme="majorEastAsia"/>
        </w:rPr>
      </w:pPr>
    </w:p>
    <w:p w14:paraId="103A275C" w14:textId="1E5EA80F" w:rsidR="00C62AE0" w:rsidRPr="00C62AE0" w:rsidRDefault="00C62AE0" w:rsidP="00C62AE0">
      <w:pPr>
        <w:rPr>
          <w:rFonts w:asciiTheme="majorEastAsia" w:eastAsiaTheme="minorEastAsia" w:hAnsiTheme="majorEastAsia" w:cstheme="majorEastAsia"/>
        </w:rPr>
      </w:pPr>
    </w:p>
    <w:p w14:paraId="3D8D157C" w14:textId="09816791" w:rsidR="000658C4" w:rsidRDefault="000658C4" w:rsidP="00C62AE0">
      <w:pPr>
        <w:rPr>
          <w:rFonts w:asciiTheme="majorEastAsia" w:eastAsiaTheme="minorEastAsia" w:hAnsiTheme="majorEastAsia" w:cstheme="majorEastAsia"/>
        </w:rPr>
      </w:pPr>
    </w:p>
    <w:p w14:paraId="687E0EE9" w14:textId="0B9E8CF8" w:rsidR="000658C4" w:rsidRDefault="000658C4" w:rsidP="00C62AE0">
      <w:pPr>
        <w:rPr>
          <w:rFonts w:asciiTheme="majorEastAsia" w:eastAsiaTheme="minorEastAsia" w:hAnsiTheme="majorEastAsia" w:cstheme="majorEastAsia"/>
        </w:rPr>
      </w:pPr>
    </w:p>
    <w:p w14:paraId="2D0A49BF" w14:textId="7D4D5025" w:rsidR="00C62AE0" w:rsidRPr="006222EB" w:rsidRDefault="00472E50" w:rsidP="00C62AE0">
      <w:pPr>
        <w:rPr>
          <w:rFonts w:ascii="Arial" w:eastAsiaTheme="minorEastAsia" w:hAnsi="Arial" w:cs="Arial"/>
        </w:rPr>
      </w:pPr>
      <w:r w:rsidRPr="006222EB">
        <w:rPr>
          <w:rFonts w:ascii="Arial" w:eastAsiaTheme="minorEastAsia" w:hAnsi="Arial" w:cs="Arial"/>
          <w:b/>
        </w:rPr>
        <w:t>Figure 2.10</w:t>
      </w:r>
      <w:r w:rsidR="00C62AE0" w:rsidRPr="006222EB">
        <w:rPr>
          <w:rFonts w:ascii="Arial" w:eastAsiaTheme="minorEastAsia" w:hAnsi="Arial" w:cs="Arial"/>
          <w:b/>
        </w:rPr>
        <w:t xml:space="preserve">. Sensitivity, Specificity, F-scores, and Optimal Thresholds for Different Lengths of Observation on </w:t>
      </w:r>
      <w:proofErr w:type="spellStart"/>
      <w:r w:rsidR="00C62AE0" w:rsidRPr="006222EB">
        <w:rPr>
          <w:rFonts w:ascii="Arial" w:eastAsiaTheme="minorEastAsia" w:hAnsi="Arial" w:cs="Arial"/>
          <w:b/>
        </w:rPr>
        <w:t>Unnormalized</w:t>
      </w:r>
      <w:proofErr w:type="spellEnd"/>
      <w:r w:rsidR="00C62AE0" w:rsidRPr="006222EB">
        <w:rPr>
          <w:rFonts w:ascii="Arial" w:eastAsiaTheme="minorEastAsia" w:hAnsi="Arial" w:cs="Arial"/>
          <w:b/>
        </w:rPr>
        <w:t xml:space="preserve"> Measurements. </w:t>
      </w:r>
      <w:r w:rsidR="00536B8B" w:rsidRPr="006222EB">
        <w:rPr>
          <w:rFonts w:ascii="Arial" w:eastAsiaTheme="minorEastAsia" w:hAnsi="Arial" w:cs="Arial"/>
        </w:rPr>
        <w:t>A) Sensitivity and specificity of classification for different observation lengths (expressed in days post-onset of cancer) B) F-score of classification for different observation lengths C) Optimal threshold value at each observation length.</w:t>
      </w:r>
    </w:p>
    <w:p w14:paraId="51270E17" w14:textId="62545F7F" w:rsidR="00980D08" w:rsidRDefault="00980D08">
      <w:pPr>
        <w:rPr>
          <w:rFonts w:asciiTheme="majorEastAsia" w:eastAsiaTheme="minorEastAsia" w:hAnsiTheme="majorEastAsia" w:cstheme="majorEastAsia"/>
        </w:rPr>
      </w:pPr>
      <w:r>
        <w:rPr>
          <w:rFonts w:asciiTheme="majorEastAsia" w:eastAsiaTheme="minorEastAsia" w:hAnsiTheme="majorEastAsia" w:cstheme="majorEastAsia"/>
        </w:rPr>
        <w:br w:type="page"/>
      </w:r>
    </w:p>
    <w:p w14:paraId="085B3A15" w14:textId="407568EC" w:rsidR="00327231" w:rsidRPr="00327231" w:rsidRDefault="00327231" w:rsidP="00327231">
      <w:pPr>
        <w:rPr>
          <w:rFonts w:asciiTheme="majorEastAsia" w:hAnsiTheme="majorEastAsia" w:cstheme="majorEastAsia"/>
        </w:rPr>
      </w:pPr>
      <w:r>
        <w:rPr>
          <w:rFonts w:asciiTheme="majorEastAsia" w:eastAsiaTheme="minorEastAsia" w:hAnsiTheme="majorEastAsia" w:cstheme="majorEastAsia"/>
          <w:noProof/>
        </w:rPr>
        <w:lastRenderedPageBreak/>
        <mc:AlternateContent>
          <mc:Choice Requires="wps">
            <w:drawing>
              <wp:anchor distT="0" distB="0" distL="114300" distR="114300" simplePos="0" relativeHeight="251887616" behindDoc="0" locked="0" layoutInCell="1" allowOverlap="1" wp14:anchorId="72D74BBB" wp14:editId="2C2299C8">
                <wp:simplePos x="0" y="0"/>
                <wp:positionH relativeFrom="column">
                  <wp:posOffset>3480435</wp:posOffset>
                </wp:positionH>
                <wp:positionV relativeFrom="paragraph">
                  <wp:posOffset>345440</wp:posOffset>
                </wp:positionV>
                <wp:extent cx="2971800" cy="4000500"/>
                <wp:effectExtent l="0" t="0" r="0" b="12700"/>
                <wp:wrapSquare wrapText="bothSides"/>
                <wp:docPr id="162" name="Text Box 162"/>
                <wp:cNvGraphicFramePr/>
                <a:graphic xmlns:a="http://schemas.openxmlformats.org/drawingml/2006/main">
                  <a:graphicData uri="http://schemas.microsoft.com/office/word/2010/wordprocessingShape">
                    <wps:wsp>
                      <wps:cNvSpPr txBox="1"/>
                      <wps:spPr>
                        <a:xfrm>
                          <a:off x="0" y="0"/>
                          <a:ext cx="2971800" cy="4000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743C79" w14:textId="5F6083D7" w:rsidR="009A6663" w:rsidRPr="00327231" w:rsidRDefault="009A6663" w:rsidP="00327231">
                            <w:pPr>
                              <w:rPr>
                                <w:rFonts w:ascii="Arial" w:hAnsi="Arial" w:cs="Arial"/>
                              </w:rPr>
                            </w:pPr>
                            <w:r w:rsidRPr="00327231">
                              <w:rPr>
                                <w:rFonts w:ascii="Arial" w:hAnsi="Arial" w:cs="Arial"/>
                                <w:b/>
                                <w:bCs/>
                              </w:rPr>
                              <w:t>Figure 3.1.</w:t>
                            </w:r>
                            <w:r w:rsidRPr="00327231">
                              <w:rPr>
                                <w:rFonts w:ascii="Arial" w:hAnsi="Arial" w:cs="Arial"/>
                              </w:rPr>
                              <w:t xml:space="preserve"> </w:t>
                            </w:r>
                            <w:r w:rsidRPr="00327231">
                              <w:rPr>
                                <w:rFonts w:ascii="Arial" w:hAnsi="Arial" w:cs="Arial"/>
                                <w:b/>
                                <w:i/>
                              </w:rPr>
                              <w:t>k-</w:t>
                            </w:r>
                            <w:r w:rsidRPr="00327231">
                              <w:rPr>
                                <w:rFonts w:ascii="Arial" w:hAnsi="Arial" w:cs="Arial"/>
                                <w:b/>
                              </w:rPr>
                              <w:t>NN Dynamic Approach</w:t>
                            </w:r>
                            <w:r w:rsidRPr="00327231">
                              <w:rPr>
                                <w:rFonts w:ascii="Arial" w:hAnsi="Arial" w:cs="Arial"/>
                              </w:rPr>
                              <w:t xml:space="preserve"> (</w:t>
                            </w:r>
                            <w:r w:rsidRPr="00327231">
                              <w:rPr>
                                <w:rFonts w:ascii="Arial" w:hAnsi="Arial" w:cs="Arial"/>
                                <w:i/>
                                <w:iCs/>
                              </w:rPr>
                              <w:t>Top</w:t>
                            </w:r>
                            <w:r w:rsidRPr="00327231">
                              <w:rPr>
                                <w:rFonts w:ascii="Arial" w:hAnsi="Arial" w:cs="Arial"/>
                              </w:rPr>
                              <w:t xml:space="preserve">) </w:t>
                            </w:r>
                            <w:r>
                              <w:rPr>
                                <w:rFonts w:ascii="Arial" w:hAnsi="Arial" w:cs="Arial"/>
                              </w:rPr>
                              <w:t xml:space="preserve">Average </w:t>
                            </w:r>
                            <w:r w:rsidRPr="00327231">
                              <w:rPr>
                                <w:rFonts w:ascii="Arial" w:hAnsi="Arial" w:cs="Arial"/>
                              </w:rPr>
                              <w:t>time of cancer detection with classification based on either 80%</w:t>
                            </w:r>
                            <w:r>
                              <w:rPr>
                                <w:rFonts w:ascii="Arial" w:hAnsi="Arial" w:cs="Arial"/>
                              </w:rPr>
                              <w:t xml:space="preserve"> (light gray)</w:t>
                            </w:r>
                            <w:r w:rsidRPr="00327231">
                              <w:rPr>
                                <w:rFonts w:ascii="Arial" w:hAnsi="Arial" w:cs="Arial"/>
                              </w:rPr>
                              <w:t xml:space="preserve"> or 95% </w:t>
                            </w:r>
                            <w:r>
                              <w:rPr>
                                <w:rFonts w:ascii="Arial" w:hAnsi="Arial" w:cs="Arial"/>
                              </w:rPr>
                              <w:t xml:space="preserve">(dark gray) </w:t>
                            </w:r>
                            <w:r w:rsidRPr="00327231">
                              <w:rPr>
                                <w:rFonts w:ascii="Arial" w:hAnsi="Arial" w:cs="Arial"/>
                              </w:rPr>
                              <w:t>confidence. Autoregressive Shifting Window method required the longest observation span (125-200 days). (</w:t>
                            </w:r>
                            <w:r w:rsidRPr="00327231">
                              <w:rPr>
                                <w:rFonts w:ascii="Arial" w:hAnsi="Arial" w:cs="Arial"/>
                                <w:i/>
                                <w:iCs/>
                              </w:rPr>
                              <w:t>Middle, Bottom</w:t>
                            </w:r>
                            <w:r w:rsidRPr="00327231">
                              <w:rPr>
                                <w:rFonts w:ascii="Arial" w:hAnsi="Arial" w:cs="Arial"/>
                              </w:rPr>
                              <w:t>) Sensitivity and specificity of detection. Sensitivity was lowest (0.60-0.75) for Autoregressive Shifting Window method.</w:t>
                            </w:r>
                          </w:p>
                          <w:p w14:paraId="6FA4C1C1" w14:textId="77777777" w:rsidR="009A6663" w:rsidRPr="00327231" w:rsidRDefault="009A666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72D74BBB" id="Text Box 162" o:spid="_x0000_s1064" type="#_x0000_t202" style="position:absolute;margin-left:274.05pt;margin-top:27.2pt;width:234pt;height:315pt;z-index:25188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" filled="f" stroked="f">
                <v:textbox>
                  <w:txbxContent>
                    <w:p w14:paraId="67743C79" w14:textId="5F6083D7" w:rsidR="00327231" w:rsidRPr="00327231" w:rsidRDefault="00327231" w:rsidP="00327231">
                      <w:pPr>
                        <w:rPr>
                          <w:rFonts w:ascii="Arial" w:hAnsi="Arial" w:cs="Arial"/>
                        </w:rPr>
                      </w:pPr>
                      <w:r w:rsidRPr="00327231">
                        <w:rPr>
                          <w:rFonts w:ascii="Arial" w:hAnsi="Arial" w:cs="Arial"/>
                          <w:b/>
                          <w:bCs/>
                        </w:rPr>
                        <w:t>Figure 3.1.</w:t>
                      </w:r>
                      <w:r w:rsidRPr="00327231">
                        <w:rPr>
                          <w:rFonts w:ascii="Arial" w:hAnsi="Arial" w:cs="Arial"/>
                        </w:rPr>
                        <w:t xml:space="preserve"> </w:t>
                      </w:r>
                      <w:r w:rsidRPr="00327231">
                        <w:rPr>
                          <w:rFonts w:ascii="Arial" w:hAnsi="Arial" w:cs="Arial"/>
                          <w:b/>
                          <w:i/>
                        </w:rPr>
                        <w:t>k-</w:t>
                      </w:r>
                      <w:r w:rsidRPr="00327231">
                        <w:rPr>
                          <w:rFonts w:ascii="Arial" w:hAnsi="Arial" w:cs="Arial"/>
                          <w:b/>
                        </w:rPr>
                        <w:t>NN Dynamic Approach</w:t>
                      </w:r>
                      <w:r w:rsidRPr="00327231">
                        <w:rPr>
                          <w:rFonts w:ascii="Arial" w:hAnsi="Arial" w:cs="Arial"/>
                        </w:rPr>
                        <w:t xml:space="preserve"> (</w:t>
                      </w:r>
                      <w:r w:rsidRPr="00327231">
                        <w:rPr>
                          <w:rFonts w:ascii="Arial" w:hAnsi="Arial" w:cs="Arial"/>
                          <w:i/>
                          <w:iCs/>
                        </w:rPr>
                        <w:t>Top</w:t>
                      </w:r>
                      <w:r w:rsidRPr="00327231">
                        <w:rPr>
                          <w:rFonts w:ascii="Arial" w:hAnsi="Arial" w:cs="Arial"/>
                        </w:rPr>
                        <w:t xml:space="preserve">) </w:t>
                      </w:r>
                      <w:r w:rsidR="00FF2E4D">
                        <w:rPr>
                          <w:rFonts w:ascii="Arial" w:hAnsi="Arial" w:cs="Arial"/>
                        </w:rPr>
                        <w:t xml:space="preserve">Average </w:t>
                      </w:r>
                      <w:r w:rsidRPr="00327231">
                        <w:rPr>
                          <w:rFonts w:ascii="Arial" w:hAnsi="Arial" w:cs="Arial"/>
                        </w:rPr>
                        <w:t>time of cancer detection with classification based on either 80%</w:t>
                      </w:r>
                      <w:r w:rsidR="00FF2E4D">
                        <w:rPr>
                          <w:rFonts w:ascii="Arial" w:hAnsi="Arial" w:cs="Arial"/>
                        </w:rPr>
                        <w:t xml:space="preserve"> (light gray)</w:t>
                      </w:r>
                      <w:r w:rsidRPr="00327231">
                        <w:rPr>
                          <w:rFonts w:ascii="Arial" w:hAnsi="Arial" w:cs="Arial"/>
                        </w:rPr>
                        <w:t xml:space="preserve"> or 95% </w:t>
                      </w:r>
                      <w:r w:rsidR="00FF2E4D">
                        <w:rPr>
                          <w:rFonts w:ascii="Arial" w:hAnsi="Arial" w:cs="Arial"/>
                        </w:rPr>
                        <w:t xml:space="preserve">(dark gray) </w:t>
                      </w:r>
                      <w:r w:rsidRPr="00327231">
                        <w:rPr>
                          <w:rFonts w:ascii="Arial" w:hAnsi="Arial" w:cs="Arial"/>
                        </w:rPr>
                        <w:t>confidence. Autoregressive Shifting Window method required the longest observation span (125-200 days). (</w:t>
                      </w:r>
                      <w:r w:rsidRPr="00327231">
                        <w:rPr>
                          <w:rFonts w:ascii="Arial" w:hAnsi="Arial" w:cs="Arial"/>
                          <w:i/>
                          <w:iCs/>
                        </w:rPr>
                        <w:t>Middle, Bottom</w:t>
                      </w:r>
                      <w:r w:rsidRPr="00327231">
                        <w:rPr>
                          <w:rFonts w:ascii="Arial" w:hAnsi="Arial" w:cs="Arial"/>
                        </w:rPr>
                        <w:t>) Sensitivity and specificity of detection. Sensitivity was lowest (0.60-0.75) for Autoregressive Shifting Window method.</w:t>
                      </w:r>
                    </w:p>
                    <w:p w14:paraId="6FA4C1C1" w14:textId="77777777" w:rsidR="00327231" w:rsidRPr="00327231" w:rsidRDefault="00327231">
                      <w:pPr>
                        <w:rPr>
                          <w:rFonts w:ascii="Arial" w:hAnsi="Arial" w:cs="Arial"/>
                        </w:rPr>
                      </w:pPr>
                    </w:p>
                  </w:txbxContent>
                </v:textbox>
                <w10:wrap type="square"/>
              </v:shape>
            </w:pict>
          </mc:Fallback>
        </mc:AlternateContent>
      </w:r>
      <w:r w:rsidRPr="00327231">
        <w:rPr>
          <w:rFonts w:asciiTheme="majorEastAsia" w:eastAsiaTheme="minorEastAsia" w:hAnsiTheme="majorEastAsia" w:cstheme="majorEastAsia"/>
          <w:noProof/>
        </w:rPr>
        <mc:AlternateContent>
          <mc:Choice Requires="wps">
            <w:drawing>
              <wp:anchor distT="0" distB="0" distL="114300" distR="114300" simplePos="0" relativeHeight="251886592" behindDoc="0" locked="0" layoutInCell="1" allowOverlap="1" wp14:anchorId="1A4A1508" wp14:editId="22895251">
                <wp:simplePos x="0" y="0"/>
                <wp:positionH relativeFrom="column">
                  <wp:posOffset>1843405</wp:posOffset>
                </wp:positionH>
                <wp:positionV relativeFrom="paragraph">
                  <wp:posOffset>6901815</wp:posOffset>
                </wp:positionV>
                <wp:extent cx="2172335" cy="266700"/>
                <wp:effectExtent l="0" t="0" r="0" b="0"/>
                <wp:wrapSquare wrapText="bothSides"/>
                <wp:docPr id="161" name="TextBox 18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F57C66C7-8A1C-E446-B08C-4C5E232866C1}"/>
                    </a:ext>
                  </a:extLst>
                </wp:docPr>
                <wp:cNvGraphicFramePr/>
                <a:graphic xmlns:a="http://schemas.openxmlformats.org/drawingml/2006/main">
                  <a:graphicData uri="http://schemas.microsoft.com/office/word/2010/wordprocessingShape">
                    <wps:wsp>
                      <wps:cNvSpPr txBox="1"/>
                      <wps:spPr>
                        <a:xfrm rot="16200000">
                          <a:off x="0" y="0"/>
                          <a:ext cx="2172335" cy="266700"/>
                        </a:xfrm>
                        <a:prstGeom prst="rect">
                          <a:avLst/>
                        </a:prstGeom>
                        <a:noFill/>
                      </wps:spPr>
                      <wps:txbx>
                        <w:txbxContent>
                          <w:p w14:paraId="2A6A6E67" w14:textId="080D0FEB" w:rsidR="009A6663" w:rsidRPr="00327231" w:rsidRDefault="009A6663"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No norm</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1A4A1508" id="TextBox 184" o:spid="_x0000_s1065" type="#_x0000_t202" style="position:absolute;margin-left:145.15pt;margin-top:543.45pt;width:171.05pt;height:21pt;rotation:-90;z-index:25188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" filled="f" stroked="f">
                <v:textbox style="mso-fit-shape-to-text:t">
                  <w:txbxContent>
                    <w:p w14:paraId="2A6A6E67" w14:textId="080D0FEB" w:rsidR="00327231" w:rsidRPr="00327231" w:rsidRDefault="00327231"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No norm</w:t>
                      </w:r>
                    </w:p>
                  </w:txbxContent>
                </v:textbox>
                <w10:wrap type="square"/>
              </v:shape>
            </w:pict>
          </mc:Fallback>
        </mc:AlternateContent>
      </w:r>
      <w:r w:rsidRPr="00327231">
        <w:rPr>
          <w:rFonts w:asciiTheme="majorEastAsia" w:eastAsiaTheme="minorEastAsia" w:hAnsiTheme="majorEastAsia" w:cstheme="majorEastAsia"/>
          <w:noProof/>
        </w:rPr>
        <mc:AlternateContent>
          <mc:Choice Requires="wps">
            <w:drawing>
              <wp:anchor distT="0" distB="0" distL="114300" distR="114300" simplePos="0" relativeHeight="251884544" behindDoc="0" locked="0" layoutInCell="1" allowOverlap="1" wp14:anchorId="152EEBC2" wp14:editId="2F7F7B3C">
                <wp:simplePos x="0" y="0"/>
                <wp:positionH relativeFrom="column">
                  <wp:posOffset>1270000</wp:posOffset>
                </wp:positionH>
                <wp:positionV relativeFrom="paragraph">
                  <wp:posOffset>6707505</wp:posOffset>
                </wp:positionV>
                <wp:extent cx="2172335" cy="266700"/>
                <wp:effectExtent l="0" t="0" r="0" b="0"/>
                <wp:wrapSquare wrapText="bothSides"/>
                <wp:docPr id="160" name="TextBox 18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F57C66C7-8A1C-E446-B08C-4C5E232866C1}"/>
                    </a:ext>
                  </a:extLst>
                </wp:docPr>
                <wp:cNvGraphicFramePr/>
                <a:graphic xmlns:a="http://schemas.openxmlformats.org/drawingml/2006/main">
                  <a:graphicData uri="http://schemas.microsoft.com/office/word/2010/wordprocessingShape">
                    <wps:wsp>
                      <wps:cNvSpPr txBox="1"/>
                      <wps:spPr>
                        <a:xfrm rot="16200000">
                          <a:off x="0" y="0"/>
                          <a:ext cx="2172335" cy="266700"/>
                        </a:xfrm>
                        <a:prstGeom prst="rect">
                          <a:avLst/>
                        </a:prstGeom>
                        <a:noFill/>
                      </wps:spPr>
                      <wps:txbx>
                        <w:txbxContent>
                          <w:p w14:paraId="1851F90B" w14:textId="7699F428" w:rsidR="009A6663" w:rsidRPr="00327231" w:rsidRDefault="009A6663"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Shift</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152EEBC2" id="_x0000_s1066" type="#_x0000_t202" style="position:absolute;margin-left:100pt;margin-top:528.15pt;width:171.05pt;height:21pt;rotation:-90;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" filled="f" stroked="f">
                <v:textbox style="mso-fit-shape-to-text:t">
                  <w:txbxContent>
                    <w:p w14:paraId="1851F90B" w14:textId="7699F428" w:rsidR="00327231" w:rsidRPr="00327231" w:rsidRDefault="00327231"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Shift</w:t>
                      </w:r>
                    </w:p>
                  </w:txbxContent>
                </v:textbox>
                <w10:wrap type="square"/>
              </v:shape>
            </w:pict>
          </mc:Fallback>
        </mc:AlternateContent>
      </w:r>
      <w:r w:rsidRPr="00327231">
        <w:rPr>
          <w:rFonts w:asciiTheme="majorEastAsia" w:eastAsiaTheme="minorEastAsia" w:hAnsiTheme="majorEastAsia" w:cstheme="majorEastAsia"/>
          <w:noProof/>
        </w:rPr>
        <mc:AlternateContent>
          <mc:Choice Requires="wps">
            <w:drawing>
              <wp:anchor distT="0" distB="0" distL="114300" distR="114300" simplePos="0" relativeHeight="251882496" behindDoc="0" locked="0" layoutInCell="1" allowOverlap="1" wp14:anchorId="76352AE3" wp14:editId="10DEE330">
                <wp:simplePos x="0" y="0"/>
                <wp:positionH relativeFrom="column">
                  <wp:posOffset>583565</wp:posOffset>
                </wp:positionH>
                <wp:positionV relativeFrom="paragraph">
                  <wp:posOffset>6825615</wp:posOffset>
                </wp:positionV>
                <wp:extent cx="2172335" cy="266700"/>
                <wp:effectExtent l="0" t="0" r="0" b="0"/>
                <wp:wrapSquare wrapText="bothSides"/>
                <wp:docPr id="159" name="TextBox 18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F57C66C7-8A1C-E446-B08C-4C5E232866C1}"/>
                    </a:ext>
                  </a:extLst>
                </wp:docPr>
                <wp:cNvGraphicFramePr/>
                <a:graphic xmlns:a="http://schemas.openxmlformats.org/drawingml/2006/main">
                  <a:graphicData uri="http://schemas.microsoft.com/office/word/2010/wordprocessingShape">
                    <wps:wsp>
                      <wps:cNvSpPr txBox="1"/>
                      <wps:spPr>
                        <a:xfrm rot="16200000">
                          <a:off x="0" y="0"/>
                          <a:ext cx="2172335" cy="266700"/>
                        </a:xfrm>
                        <a:prstGeom prst="rect">
                          <a:avLst/>
                        </a:prstGeom>
                        <a:noFill/>
                      </wps:spPr>
                      <wps:txbx>
                        <w:txbxContent>
                          <w:p w14:paraId="7DC6A37A" w14:textId="1CA67E6F" w:rsidR="009A6663" w:rsidRPr="00327231" w:rsidRDefault="009A6663"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Expand</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76352AE3" id="_x0000_s1067" type="#_x0000_t202" style="position:absolute;margin-left:45.95pt;margin-top:537.45pt;width:171.05pt;height:21pt;rotation:-90;z-index:251882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" filled="f" stroked="f">
                <v:textbox style="mso-fit-shape-to-text:t">
                  <w:txbxContent>
                    <w:p w14:paraId="7DC6A37A" w14:textId="1CA67E6F" w:rsidR="00327231" w:rsidRPr="00327231" w:rsidRDefault="00327231"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Expand</w:t>
                      </w:r>
                    </w:p>
                  </w:txbxContent>
                </v:textbox>
                <w10:wrap type="square"/>
              </v:shape>
            </w:pict>
          </mc:Fallback>
        </mc:AlternateContent>
      </w:r>
      <w:r w:rsidRPr="00327231">
        <w:rPr>
          <w:rFonts w:asciiTheme="majorEastAsia" w:eastAsiaTheme="minorEastAsia" w:hAnsiTheme="majorEastAsia" w:cstheme="majorEastAsia"/>
          <w:noProof/>
        </w:rPr>
        <mc:AlternateContent>
          <mc:Choice Requires="wps">
            <w:drawing>
              <wp:anchor distT="0" distB="0" distL="114300" distR="114300" simplePos="0" relativeHeight="251880448" behindDoc="0" locked="0" layoutInCell="1" allowOverlap="1" wp14:anchorId="11D3B686" wp14:editId="2ECC5C82">
                <wp:simplePos x="0" y="0"/>
                <wp:positionH relativeFrom="column">
                  <wp:posOffset>-59690</wp:posOffset>
                </wp:positionH>
                <wp:positionV relativeFrom="paragraph">
                  <wp:posOffset>6817360</wp:posOffset>
                </wp:positionV>
                <wp:extent cx="2172335" cy="266700"/>
                <wp:effectExtent l="0" t="0" r="0" b="0"/>
                <wp:wrapSquare wrapText="bothSides"/>
                <wp:docPr id="158" name="TextBox 18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F57C66C7-8A1C-E446-B08C-4C5E232866C1}"/>
                    </a:ext>
                  </a:extLst>
                </wp:docPr>
                <wp:cNvGraphicFramePr/>
                <a:graphic xmlns:a="http://schemas.openxmlformats.org/drawingml/2006/main">
                  <a:graphicData uri="http://schemas.microsoft.com/office/word/2010/wordprocessingShape">
                    <wps:wsp>
                      <wps:cNvSpPr txBox="1"/>
                      <wps:spPr>
                        <a:xfrm rot="16200000">
                          <a:off x="0" y="0"/>
                          <a:ext cx="2172335" cy="266700"/>
                        </a:xfrm>
                        <a:prstGeom prst="rect">
                          <a:avLst/>
                        </a:prstGeom>
                        <a:noFill/>
                      </wps:spPr>
                      <wps:txbx>
                        <w:txbxContent>
                          <w:p w14:paraId="7C873FD3" w14:textId="385FB957" w:rsidR="009A6663" w:rsidRPr="00327231" w:rsidRDefault="009A6663"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Subtract</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11D3B686" id="_x0000_s1068" type="#_x0000_t202" style="position:absolute;margin-left:-4.7pt;margin-top:536.8pt;width:171.05pt;height:21pt;rotation:-90;z-index:251880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" filled="f" stroked="f">
                <v:textbox style="mso-fit-shape-to-text:t">
                  <w:txbxContent>
                    <w:p w14:paraId="7C873FD3" w14:textId="385FB957" w:rsidR="00327231" w:rsidRPr="00327231" w:rsidRDefault="00327231"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Subtract</w:t>
                      </w:r>
                    </w:p>
                  </w:txbxContent>
                </v:textbox>
                <w10:wrap type="square"/>
              </v:shape>
            </w:pict>
          </mc:Fallback>
        </mc:AlternateContent>
      </w:r>
      <w:r w:rsidRPr="00327231">
        <w:rPr>
          <w:rFonts w:asciiTheme="majorEastAsia" w:eastAsiaTheme="minorEastAsia" w:hAnsiTheme="majorEastAsia" w:cstheme="majorEastAsia"/>
          <w:noProof/>
        </w:rPr>
        <mc:AlternateContent>
          <mc:Choice Requires="wps">
            <w:drawing>
              <wp:anchor distT="0" distB="0" distL="114300" distR="114300" simplePos="0" relativeHeight="251878400" behindDoc="0" locked="0" layoutInCell="1" allowOverlap="1" wp14:anchorId="31DA9939" wp14:editId="79D20CFA">
                <wp:simplePos x="0" y="0"/>
                <wp:positionH relativeFrom="column">
                  <wp:posOffset>-677545</wp:posOffset>
                </wp:positionH>
                <wp:positionV relativeFrom="paragraph">
                  <wp:posOffset>6781165</wp:posOffset>
                </wp:positionV>
                <wp:extent cx="2172335" cy="266700"/>
                <wp:effectExtent l="0" t="0" r="0" b="0"/>
                <wp:wrapSquare wrapText="bothSides"/>
                <wp:docPr id="157" name="TextBox 18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F57C66C7-8A1C-E446-B08C-4C5E232866C1}"/>
                    </a:ext>
                  </a:extLst>
                </wp:docPr>
                <wp:cNvGraphicFramePr/>
                <a:graphic xmlns:a="http://schemas.openxmlformats.org/drawingml/2006/main">
                  <a:graphicData uri="http://schemas.microsoft.com/office/word/2010/wordprocessingShape">
                    <wps:wsp>
                      <wps:cNvSpPr txBox="1"/>
                      <wps:spPr>
                        <a:xfrm rot="16200000">
                          <a:off x="0" y="0"/>
                          <a:ext cx="2172335" cy="266700"/>
                        </a:xfrm>
                        <a:prstGeom prst="rect">
                          <a:avLst/>
                        </a:prstGeom>
                        <a:noFill/>
                      </wps:spPr>
                      <wps:txbx>
                        <w:txbxContent>
                          <w:p w14:paraId="1502E262" w14:textId="46FCA9F5" w:rsidR="009A6663" w:rsidRPr="00327231" w:rsidRDefault="009A6663"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Z-score</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31DA9939" id="_x0000_s1069" type="#_x0000_t202" style="position:absolute;margin-left:-53.35pt;margin-top:533.95pt;width:171.05pt;height:21pt;rotation:-90;z-index:251878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" filled="f" stroked="f">
                <v:textbox style="mso-fit-shape-to-text:t">
                  <w:txbxContent>
                    <w:p w14:paraId="1502E262" w14:textId="46FCA9F5" w:rsidR="00327231" w:rsidRPr="00327231" w:rsidRDefault="00327231"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Z-score</w:t>
                      </w:r>
                    </w:p>
                  </w:txbxContent>
                </v:textbox>
                <w10:wrap type="square"/>
              </v:shape>
            </w:pict>
          </mc:Fallback>
        </mc:AlternateContent>
      </w:r>
      <w:r w:rsidRPr="00327231">
        <w:rPr>
          <w:rFonts w:asciiTheme="majorEastAsia" w:eastAsiaTheme="minorEastAsia" w:hAnsiTheme="majorEastAsia" w:cstheme="majorEastAsia"/>
          <w:noProof/>
        </w:rPr>
        <mc:AlternateContent>
          <mc:Choice Requires="wps">
            <w:drawing>
              <wp:anchor distT="0" distB="0" distL="114300" distR="114300" simplePos="0" relativeHeight="251876352" behindDoc="0" locked="0" layoutInCell="1" allowOverlap="1" wp14:anchorId="51733036" wp14:editId="2704A2AC">
                <wp:simplePos x="0" y="0"/>
                <wp:positionH relativeFrom="column">
                  <wp:posOffset>-1473200</wp:posOffset>
                </wp:positionH>
                <wp:positionV relativeFrom="paragraph">
                  <wp:posOffset>5299075</wp:posOffset>
                </wp:positionV>
                <wp:extent cx="2172335" cy="266700"/>
                <wp:effectExtent l="0" t="0" r="0" b="0"/>
                <wp:wrapSquare wrapText="bothSides"/>
                <wp:docPr id="156" name="TextBox 18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F57C66C7-8A1C-E446-B08C-4C5E232866C1}"/>
                    </a:ext>
                  </a:extLst>
                </wp:docPr>
                <wp:cNvGraphicFramePr/>
                <a:graphic xmlns:a="http://schemas.openxmlformats.org/drawingml/2006/main">
                  <a:graphicData uri="http://schemas.microsoft.com/office/word/2010/wordprocessingShape">
                    <wps:wsp>
                      <wps:cNvSpPr txBox="1"/>
                      <wps:spPr>
                        <a:xfrm rot="16200000">
                          <a:off x="0" y="0"/>
                          <a:ext cx="2172335" cy="266700"/>
                        </a:xfrm>
                        <a:prstGeom prst="rect">
                          <a:avLst/>
                        </a:prstGeom>
                        <a:noFill/>
                      </wps:spPr>
                      <wps:txbx>
                        <w:txbxContent>
                          <w:p w14:paraId="2111FD24" w14:textId="252A13DC" w:rsidR="009A6663" w:rsidRPr="00327231" w:rsidRDefault="009A6663"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Specificity</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51733036" id="_x0000_s1070" type="#_x0000_t202" style="position:absolute;margin-left:-116pt;margin-top:417.25pt;width:171.05pt;height:21pt;rotation:-90;z-index:251876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" filled="f" stroked="f">
                <v:textbox style="mso-fit-shape-to-text:t">
                  <w:txbxContent>
                    <w:p w14:paraId="2111FD24" w14:textId="252A13DC" w:rsidR="00327231" w:rsidRPr="00327231" w:rsidRDefault="00327231"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S</w:t>
                      </w:r>
                      <w:r>
                        <w:rPr>
                          <w:rFonts w:ascii="Arial" w:eastAsia="ＭＳ Ｐゴシック" w:hAnsi="Arial" w:cs="Arial"/>
                          <w:color w:val="000000" w:themeColor="text1"/>
                          <w:kern w:val="24"/>
                        </w:rPr>
                        <w:t>pecificity</w:t>
                      </w:r>
                    </w:p>
                  </w:txbxContent>
                </v:textbox>
                <w10:wrap type="square"/>
              </v:shape>
            </w:pict>
          </mc:Fallback>
        </mc:AlternateContent>
      </w:r>
      <w:r w:rsidRPr="00327231">
        <w:rPr>
          <w:rFonts w:asciiTheme="majorEastAsia" w:eastAsiaTheme="minorEastAsia" w:hAnsiTheme="majorEastAsia" w:cstheme="majorEastAsia"/>
          <w:noProof/>
        </w:rPr>
        <mc:AlternateContent>
          <mc:Choice Requires="wps">
            <w:drawing>
              <wp:anchor distT="0" distB="0" distL="114300" distR="114300" simplePos="0" relativeHeight="251874304" behindDoc="0" locked="0" layoutInCell="1" allowOverlap="1" wp14:anchorId="0B05C1D2" wp14:editId="1AA8D6F7">
                <wp:simplePos x="0" y="0"/>
                <wp:positionH relativeFrom="column">
                  <wp:posOffset>-1473200</wp:posOffset>
                </wp:positionH>
                <wp:positionV relativeFrom="paragraph">
                  <wp:posOffset>3127375</wp:posOffset>
                </wp:positionV>
                <wp:extent cx="2172335" cy="266700"/>
                <wp:effectExtent l="0" t="0" r="0" b="0"/>
                <wp:wrapSquare wrapText="bothSides"/>
                <wp:docPr id="155" name="TextBox 18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F57C66C7-8A1C-E446-B08C-4C5E232866C1}"/>
                    </a:ext>
                  </a:extLst>
                </wp:docPr>
                <wp:cNvGraphicFramePr/>
                <a:graphic xmlns:a="http://schemas.openxmlformats.org/drawingml/2006/main">
                  <a:graphicData uri="http://schemas.microsoft.com/office/word/2010/wordprocessingShape">
                    <wps:wsp>
                      <wps:cNvSpPr txBox="1"/>
                      <wps:spPr>
                        <a:xfrm rot="16200000">
                          <a:off x="0" y="0"/>
                          <a:ext cx="2172335" cy="266700"/>
                        </a:xfrm>
                        <a:prstGeom prst="rect">
                          <a:avLst/>
                        </a:prstGeom>
                        <a:noFill/>
                      </wps:spPr>
                      <wps:txbx>
                        <w:txbxContent>
                          <w:p w14:paraId="729E3C79" w14:textId="26008EC9" w:rsidR="009A6663" w:rsidRPr="00327231" w:rsidRDefault="009A6663"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Sensitivity</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0B05C1D2" id="_x0000_s1071" type="#_x0000_t202" style="position:absolute;margin-left:-116pt;margin-top:246.25pt;width:171.05pt;height:21pt;rotation:-90;z-index:251874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" filled="f" stroked="f">
                <v:textbox style="mso-fit-shape-to-text:t">
                  <w:txbxContent>
                    <w:p w14:paraId="729E3C79" w14:textId="26008EC9" w:rsidR="00327231" w:rsidRPr="00327231" w:rsidRDefault="00327231" w:rsidP="00327231">
                      <w:pPr>
                        <w:pStyle w:val="NormalWeb"/>
                        <w:spacing w:before="0" w:beforeAutospacing="0" w:after="0" w:afterAutospacing="0"/>
                        <w:jc w:val="center"/>
                        <w:textAlignment w:val="baseline"/>
                        <w:rPr>
                          <w:rFonts w:ascii="Arial" w:eastAsia="ＭＳ Ｐゴシック" w:hAnsi="Arial" w:cs="Arial"/>
                          <w:color w:val="000000" w:themeColor="text1"/>
                          <w:kern w:val="24"/>
                        </w:rPr>
                      </w:pPr>
                      <w:r>
                        <w:rPr>
                          <w:rFonts w:ascii="Arial" w:eastAsia="ＭＳ Ｐゴシック" w:hAnsi="Arial" w:cs="Arial"/>
                          <w:color w:val="000000" w:themeColor="text1"/>
                          <w:kern w:val="24"/>
                        </w:rPr>
                        <w:t>Sensitivity</w:t>
                      </w:r>
                    </w:p>
                  </w:txbxContent>
                </v:textbox>
                <w10:wrap type="square"/>
              </v:shape>
            </w:pict>
          </mc:Fallback>
        </mc:AlternateContent>
      </w:r>
      <w:r w:rsidRPr="00327231">
        <w:rPr>
          <w:rFonts w:asciiTheme="majorEastAsia" w:eastAsiaTheme="minorEastAsia" w:hAnsiTheme="majorEastAsia" w:cstheme="majorEastAsia"/>
          <w:noProof/>
        </w:rPr>
        <mc:AlternateContent>
          <mc:Choice Requires="wps">
            <w:drawing>
              <wp:anchor distT="0" distB="0" distL="114300" distR="114300" simplePos="0" relativeHeight="251872256" behindDoc="0" locked="0" layoutInCell="1" allowOverlap="1" wp14:anchorId="788F8E11" wp14:editId="159A1E95">
                <wp:simplePos x="0" y="0"/>
                <wp:positionH relativeFrom="column">
                  <wp:posOffset>-1612265</wp:posOffset>
                </wp:positionH>
                <wp:positionV relativeFrom="paragraph">
                  <wp:posOffset>868045</wp:posOffset>
                </wp:positionV>
                <wp:extent cx="2172335" cy="441960"/>
                <wp:effectExtent l="0" t="0" r="0" b="0"/>
                <wp:wrapSquare wrapText="bothSides"/>
                <wp:docPr id="185" name="TextBox 18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F57C66C7-8A1C-E446-B08C-4C5E232866C1}"/>
                    </a:ext>
                  </a:extLst>
                </wp:docPr>
                <wp:cNvGraphicFramePr/>
                <a:graphic xmlns:a="http://schemas.openxmlformats.org/drawingml/2006/main">
                  <a:graphicData uri="http://schemas.microsoft.com/office/word/2010/wordprocessingShape">
                    <wps:wsp>
                      <wps:cNvSpPr txBox="1"/>
                      <wps:spPr>
                        <a:xfrm rot="16200000">
                          <a:off x="0" y="0"/>
                          <a:ext cx="2172335" cy="441960"/>
                        </a:xfrm>
                        <a:prstGeom prst="rect">
                          <a:avLst/>
                        </a:prstGeom>
                        <a:noFill/>
                      </wps:spPr>
                      <wps:txbx>
                        <w:txbxContent>
                          <w:p w14:paraId="50710381" w14:textId="77777777" w:rsidR="009A6663" w:rsidRPr="00327231" w:rsidRDefault="009A6663" w:rsidP="00327231">
                            <w:pPr>
                              <w:pStyle w:val="NormalWeb"/>
                              <w:spacing w:before="0" w:beforeAutospacing="0" w:after="0" w:afterAutospacing="0"/>
                              <w:jc w:val="center"/>
                              <w:textAlignment w:val="baseline"/>
                              <w:rPr>
                                <w:rFonts w:ascii="Arial" w:hAnsi="Arial" w:cs="Arial"/>
                              </w:rPr>
                            </w:pPr>
                            <w:r w:rsidRPr="00327231">
                              <w:rPr>
                                <w:rFonts w:ascii="Arial" w:eastAsia="ＭＳ Ｐゴシック" w:hAnsi="Arial" w:cs="Arial"/>
                                <w:color w:val="000000" w:themeColor="text1"/>
                                <w:kern w:val="24"/>
                              </w:rPr>
                              <w:t>Time of Detection</w:t>
                            </w:r>
                          </w:p>
                          <w:p w14:paraId="1AA052D1" w14:textId="77777777" w:rsidR="009A6663" w:rsidRPr="00327231" w:rsidRDefault="009A6663" w:rsidP="00327231">
                            <w:pPr>
                              <w:pStyle w:val="NormalWeb"/>
                              <w:spacing w:before="0" w:beforeAutospacing="0" w:after="0" w:afterAutospacing="0"/>
                              <w:jc w:val="center"/>
                              <w:textAlignment w:val="baseline"/>
                              <w:rPr>
                                <w:rFonts w:ascii="Arial" w:hAnsi="Arial" w:cs="Arial"/>
                              </w:rPr>
                            </w:pPr>
                            <w:r w:rsidRPr="00327231">
                              <w:rPr>
                                <w:rFonts w:ascii="Arial" w:eastAsia="ＭＳ Ｐゴシック" w:hAnsi="Arial" w:cs="Arial"/>
                                <w:color w:val="000000"/>
                                <w:kern w:val="24"/>
                              </w:rPr>
                              <w:t>(days post-onset of cancer)</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788F8E11" id="_x0000_s1072" type="#_x0000_t202" style="position:absolute;margin-left:-126.95pt;margin-top:68.35pt;width:171.05pt;height:34.8pt;rotation:-90;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" filled="f" stroked="f">
                <v:textbox style="mso-fit-shape-to-text:t">
                  <w:txbxContent>
                    <w:p w14:paraId="50710381" w14:textId="77777777" w:rsidR="00327231" w:rsidRPr="00327231" w:rsidRDefault="00327231" w:rsidP="00327231">
                      <w:pPr>
                        <w:pStyle w:val="NormalWeb"/>
                        <w:spacing w:before="0" w:beforeAutospacing="0" w:after="0" w:afterAutospacing="0"/>
                        <w:jc w:val="center"/>
                        <w:textAlignment w:val="baseline"/>
                        <w:rPr>
                          <w:rFonts w:ascii="Arial" w:hAnsi="Arial" w:cs="Arial"/>
                        </w:rPr>
                      </w:pPr>
                      <w:r w:rsidRPr="00327231">
                        <w:rPr>
                          <w:rFonts w:ascii="Arial" w:eastAsia="ＭＳ Ｐゴシック" w:hAnsi="Arial" w:cs="Arial"/>
                          <w:color w:val="000000" w:themeColor="text1"/>
                          <w:kern w:val="24"/>
                        </w:rPr>
                        <w:t>Time of Detection</w:t>
                      </w:r>
                    </w:p>
                    <w:p w14:paraId="1AA052D1" w14:textId="77777777" w:rsidR="00327231" w:rsidRPr="00327231" w:rsidRDefault="00327231" w:rsidP="00327231">
                      <w:pPr>
                        <w:pStyle w:val="NormalWeb"/>
                        <w:spacing w:before="0" w:beforeAutospacing="0" w:after="0" w:afterAutospacing="0"/>
                        <w:jc w:val="center"/>
                        <w:textAlignment w:val="baseline"/>
                        <w:rPr>
                          <w:rFonts w:ascii="Arial" w:hAnsi="Arial" w:cs="Arial"/>
                        </w:rPr>
                      </w:pPr>
                      <w:r w:rsidRPr="00327231">
                        <w:rPr>
                          <w:rFonts w:ascii="Arial" w:eastAsia="ＭＳ Ｐゴシック" w:hAnsi="Arial" w:cs="Arial"/>
                          <w:color w:val="000000"/>
                          <w:kern w:val="24"/>
                        </w:rPr>
                        <w:t>(days post-onset of cancer)</w:t>
                      </w:r>
                    </w:p>
                  </w:txbxContent>
                </v:textbox>
                <w10:wrap type="square"/>
              </v:shape>
            </w:pict>
          </mc:Fallback>
        </mc:AlternateContent>
      </w:r>
      <w:r w:rsidR="004F6360">
        <w:rPr>
          <w:rFonts w:asciiTheme="majorEastAsia" w:eastAsiaTheme="minorEastAsia" w:hAnsiTheme="majorEastAsia" w:cstheme="majorEastAsia"/>
          <w:noProof/>
        </w:rPr>
        <w:drawing>
          <wp:anchor distT="0" distB="0" distL="114300" distR="114300" simplePos="0" relativeHeight="251863040" behindDoc="0" locked="0" layoutInCell="1" allowOverlap="1" wp14:anchorId="7717F4A5" wp14:editId="2ECF7D1C">
            <wp:simplePos x="0" y="0"/>
            <wp:positionH relativeFrom="column">
              <wp:posOffset>-247650</wp:posOffset>
            </wp:positionH>
            <wp:positionV relativeFrom="paragraph">
              <wp:posOffset>4573270</wp:posOffset>
            </wp:positionV>
            <wp:extent cx="3524250" cy="2125345"/>
            <wp:effectExtent l="0" t="0" r="6350" b="8255"/>
            <wp:wrapNone/>
            <wp:docPr id="109" name="Picture 109" descr="../Code/NN/nn_dyn_sp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de/NN/nn_dyn_spec.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24250"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4F6360">
        <w:rPr>
          <w:rFonts w:asciiTheme="majorEastAsia" w:eastAsiaTheme="minorEastAsia" w:hAnsiTheme="majorEastAsia" w:cstheme="majorEastAsia"/>
          <w:noProof/>
        </w:rPr>
        <w:drawing>
          <wp:anchor distT="0" distB="0" distL="114300" distR="114300" simplePos="0" relativeHeight="251862016" behindDoc="0" locked="0" layoutInCell="1" allowOverlap="1" wp14:anchorId="0480B20C" wp14:editId="55E8F4FB">
            <wp:simplePos x="0" y="0"/>
            <wp:positionH relativeFrom="column">
              <wp:posOffset>-285750</wp:posOffset>
            </wp:positionH>
            <wp:positionV relativeFrom="paragraph">
              <wp:posOffset>151765</wp:posOffset>
            </wp:positionV>
            <wp:extent cx="3496945" cy="2140585"/>
            <wp:effectExtent l="0" t="0" r="8255" b="0"/>
            <wp:wrapNone/>
            <wp:docPr id="88" name="Picture 88" descr="../Code/NN/nn_dyn_leng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de/NN/nn_dyn_length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96945" cy="2140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F6360">
        <w:rPr>
          <w:rFonts w:asciiTheme="majorEastAsia" w:eastAsiaTheme="minorEastAsia" w:hAnsiTheme="majorEastAsia" w:cstheme="majorEastAsia"/>
          <w:noProof/>
        </w:rPr>
        <w:drawing>
          <wp:anchor distT="0" distB="0" distL="114300" distR="114300" simplePos="0" relativeHeight="251864064" behindDoc="0" locked="0" layoutInCell="1" allowOverlap="1" wp14:anchorId="30003C41" wp14:editId="100A93F8">
            <wp:simplePos x="0" y="0"/>
            <wp:positionH relativeFrom="column">
              <wp:posOffset>-247650</wp:posOffset>
            </wp:positionH>
            <wp:positionV relativeFrom="paragraph">
              <wp:posOffset>2398395</wp:posOffset>
            </wp:positionV>
            <wp:extent cx="3524250" cy="2125345"/>
            <wp:effectExtent l="0" t="0" r="6350" b="8255"/>
            <wp:wrapNone/>
            <wp:docPr id="106" name="Picture 106" descr="../Code/NN/nn_dyn_s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de/NN/nn_dyn_sen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24250" cy="2125345"/>
                    </a:xfrm>
                    <a:prstGeom prst="rect">
                      <a:avLst/>
                    </a:prstGeom>
                    <a:noFill/>
                    <a:ln>
                      <a:noFill/>
                    </a:ln>
                  </pic:spPr>
                </pic:pic>
              </a:graphicData>
            </a:graphic>
            <wp14:sizeRelH relativeFrom="page">
              <wp14:pctWidth>0</wp14:pctWidth>
            </wp14:sizeRelH>
            <wp14:sizeRelV relativeFrom="page">
              <wp14:pctHeight>0</wp14:pctHeight>
            </wp14:sizeRelV>
          </wp:anchor>
        </w:drawing>
      </w:r>
      <w:r w:rsidR="00980D08">
        <w:rPr>
          <w:rFonts w:asciiTheme="majorEastAsia" w:eastAsiaTheme="minorEastAsia" w:hAnsiTheme="majorEastAsia" w:cstheme="majorEastAsia"/>
        </w:rPr>
        <w:br w:type="page"/>
      </w:r>
      <w:r w:rsidRPr="00327231">
        <w:rPr>
          <w:rFonts w:asciiTheme="majorEastAsia" w:hAnsiTheme="majorEastAsia" w:cstheme="majorEastAsia"/>
        </w:rPr>
        <w:lastRenderedPageBreak/>
        <w:t xml:space="preserve"> </w:t>
      </w:r>
    </w:p>
    <w:p w14:paraId="59E06E7E" w14:textId="72E98958" w:rsidR="00980D08" w:rsidRDefault="001B40F6">
      <w:pPr>
        <w:rPr>
          <w:rFonts w:asciiTheme="majorEastAsia" w:eastAsiaTheme="minorEastAsia" w:hAnsiTheme="majorEastAsia" w:cstheme="majorEastAsia"/>
        </w:rPr>
      </w:pPr>
      <w:r>
        <w:rPr>
          <w:rFonts w:asciiTheme="majorEastAsia" w:eastAsiaTheme="minorEastAsia" w:hAnsiTheme="majorEastAsia" w:cstheme="majorEastAsia"/>
          <w:noProof/>
        </w:rPr>
        <mc:AlternateContent>
          <mc:Choice Requires="wps">
            <w:drawing>
              <wp:anchor distT="0" distB="0" distL="114300" distR="114300" simplePos="0" relativeHeight="251888640" behindDoc="0" locked="0" layoutInCell="1" allowOverlap="1" wp14:anchorId="4FCEBD92" wp14:editId="1B47B628">
                <wp:simplePos x="0" y="0"/>
                <wp:positionH relativeFrom="column">
                  <wp:posOffset>971550</wp:posOffset>
                </wp:positionH>
                <wp:positionV relativeFrom="paragraph">
                  <wp:posOffset>62865</wp:posOffset>
                </wp:positionV>
                <wp:extent cx="680085" cy="342900"/>
                <wp:effectExtent l="0" t="0" r="0" b="12700"/>
                <wp:wrapSquare wrapText="bothSides"/>
                <wp:docPr id="164" name="Text Box 164"/>
                <wp:cNvGraphicFramePr/>
                <a:graphic xmlns:a="http://schemas.openxmlformats.org/drawingml/2006/main">
                  <a:graphicData uri="http://schemas.microsoft.com/office/word/2010/wordprocessingShape">
                    <wps:wsp>
                      <wps:cNvSpPr txBox="1"/>
                      <wps:spPr>
                        <a:xfrm>
                          <a:off x="0" y="0"/>
                          <a:ext cx="680085"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E03EC3C" w14:textId="5CAC0BDB" w:rsidR="009A6663" w:rsidRPr="001B40F6" w:rsidRDefault="009A6663">
                            <w:pPr>
                              <w:rPr>
                                <w:i/>
                              </w:rPr>
                            </w:pPr>
                            <w:r w:rsidRPr="001B40F6">
                              <w:rPr>
                                <w:i/>
                              </w:rPr>
                              <w:t>Z-score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FCEBD92" id="Text Box 164" o:spid="_x0000_s1073" type="#_x0000_t202" style="position:absolute;margin-left:76.5pt;margin-top:4.95pt;width:53.55pt;height:27pt;z-index:251888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" filled="f" stroked="f">
                <v:textbox>
                  <w:txbxContent>
                    <w:p w14:paraId="6E03EC3C" w14:textId="5CAC0BDB" w:rsidR="00327231" w:rsidRPr="001B40F6" w:rsidRDefault="00327231">
                      <w:pPr>
                        <w:rPr>
                          <w:i/>
                        </w:rPr>
                      </w:pPr>
                      <w:r w:rsidRPr="001B40F6">
                        <w:rPr>
                          <w:i/>
                        </w:rPr>
                        <w:t>Z-score</w:t>
                      </w:r>
                    </w:p>
                  </w:txbxContent>
                </v:textbox>
                <w10:wrap type="square"/>
              </v:shape>
            </w:pict>
          </mc:Fallback>
        </mc:AlternateContent>
      </w:r>
      <w:r w:rsidR="00327231">
        <w:rPr>
          <w:rFonts w:asciiTheme="majorEastAsia" w:eastAsiaTheme="minorEastAsia" w:hAnsiTheme="majorEastAsia" w:cstheme="majorEastAsia"/>
          <w:noProof/>
        </w:rPr>
        <mc:AlternateContent>
          <mc:Choice Requires="wps">
            <w:drawing>
              <wp:anchor distT="0" distB="0" distL="114300" distR="114300" simplePos="0" relativeHeight="251890688" behindDoc="0" locked="0" layoutInCell="1" allowOverlap="1" wp14:anchorId="43600070" wp14:editId="0446F03B">
                <wp:simplePos x="0" y="0"/>
                <wp:positionH relativeFrom="column">
                  <wp:posOffset>3937635</wp:posOffset>
                </wp:positionH>
                <wp:positionV relativeFrom="paragraph">
                  <wp:posOffset>55880</wp:posOffset>
                </wp:positionV>
                <wp:extent cx="1489710" cy="342900"/>
                <wp:effectExtent l="0" t="0" r="0" b="12700"/>
                <wp:wrapSquare wrapText="bothSides"/>
                <wp:docPr id="165" name="Text Box 165"/>
                <wp:cNvGraphicFramePr/>
                <a:graphic xmlns:a="http://schemas.openxmlformats.org/drawingml/2006/main">
                  <a:graphicData uri="http://schemas.microsoft.com/office/word/2010/wordprocessingShape">
                    <wps:wsp>
                      <wps:cNvSpPr txBox="1"/>
                      <wps:spPr>
                        <a:xfrm>
                          <a:off x="0" y="0"/>
                          <a:ext cx="14897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1483948" w14:textId="249AEC61" w:rsidR="009A6663" w:rsidRPr="001B40F6" w:rsidRDefault="009A6663" w:rsidP="00327231">
                            <w:pPr>
                              <w:rPr>
                                <w:i/>
                              </w:rPr>
                            </w:pPr>
                            <w:r w:rsidRPr="001B40F6">
                              <w:rPr>
                                <w:i/>
                              </w:rPr>
                              <w:t>Average Subtraction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43600070" id="Text Box 165" o:spid="_x0000_s1074" type="#_x0000_t202" style="position:absolute;margin-left:310.05pt;margin-top:4.4pt;width:117.3pt;height:27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a2DXoCAABlBQAADgAAAGRycy9lMm9Eb2MueG1srFTdT9swEH+ftP/B8vtI2xU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" filled="f" stroked="f">
                <v:textbox>
                  <w:txbxContent>
                    <w:p w14:paraId="41483948" w14:textId="249AEC61" w:rsidR="00327231" w:rsidRPr="001B40F6" w:rsidRDefault="00327231" w:rsidP="00327231">
                      <w:pPr>
                        <w:rPr>
                          <w:i/>
                        </w:rPr>
                      </w:pPr>
                      <w:r w:rsidRPr="001B40F6">
                        <w:rPr>
                          <w:i/>
                        </w:rPr>
                        <w:t>Average Subtraction</w:t>
                      </w:r>
                    </w:p>
                  </w:txbxContent>
                </v:textbox>
                <w10:wrap type="square"/>
              </v:shape>
            </w:pict>
          </mc:Fallback>
        </mc:AlternateContent>
      </w:r>
    </w:p>
    <w:p w14:paraId="67F88848" w14:textId="2106224A" w:rsidR="00AF5105" w:rsidRDefault="001B40F6">
      <w:pPr>
        <w:rPr>
          <w:rFonts w:asciiTheme="majorEastAsia" w:eastAsiaTheme="minorEastAsia" w:hAnsiTheme="majorEastAsia" w:cstheme="majorEastAsia"/>
        </w:rPr>
      </w:pPr>
      <w:r w:rsidRPr="001B40F6">
        <w:rPr>
          <w:rFonts w:asciiTheme="majorEastAsia" w:eastAsiaTheme="minorEastAsia" w:hAnsiTheme="majorEastAsia" w:cstheme="majorEastAsia"/>
          <w:noProof/>
        </w:rPr>
        <mc:AlternateContent>
          <mc:Choice Requires="wps">
            <w:drawing>
              <wp:anchor distT="0" distB="0" distL="114300" distR="114300" simplePos="0" relativeHeight="251908096" behindDoc="0" locked="0" layoutInCell="1" allowOverlap="1" wp14:anchorId="035E2989" wp14:editId="38C25819">
                <wp:simplePos x="0" y="0"/>
                <wp:positionH relativeFrom="column">
                  <wp:posOffset>3823335</wp:posOffset>
                </wp:positionH>
                <wp:positionV relativeFrom="paragraph">
                  <wp:posOffset>3995420</wp:posOffset>
                </wp:positionV>
                <wp:extent cx="1546860" cy="266700"/>
                <wp:effectExtent l="0" t="0" r="0" b="0"/>
                <wp:wrapSquare wrapText="bothSides"/>
                <wp:docPr id="177" name="TextBox 19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B3146CAD-1394-834F-916B-36267A24A68E}"/>
                    </a:ext>
                  </a:extLst>
                </wp:docPr>
                <wp:cNvGraphicFramePr/>
                <a:graphic xmlns:a="http://schemas.openxmlformats.org/drawingml/2006/main">
                  <a:graphicData uri="http://schemas.microsoft.com/office/word/2010/wordprocessingShape">
                    <wps:wsp>
                      <wps:cNvSpPr txBox="1"/>
                      <wps:spPr>
                        <a:xfrm>
                          <a:off x="0" y="0"/>
                          <a:ext cx="1546860" cy="266700"/>
                        </a:xfrm>
                        <a:prstGeom prst="rect">
                          <a:avLst/>
                        </a:prstGeom>
                        <a:noFill/>
                      </wps:spPr>
                      <wps:txbx>
                        <w:txbxContent>
                          <w:p w14:paraId="62F23215" w14:textId="77777777" w:rsidR="009A6663" w:rsidRPr="001B40F6" w:rsidRDefault="009A6663" w:rsidP="001B40F6">
                            <w:pPr>
                              <w:pStyle w:val="NormalWeb"/>
                              <w:spacing w:before="0" w:beforeAutospacing="0" w:after="0" w:afterAutospacing="0"/>
                              <w:textAlignment w:val="baseline"/>
                              <w:rPr>
                                <w:rFonts w:ascii="Arial" w:hAnsi="Arial" w:cs="Arial"/>
                              </w:rPr>
                            </w:pPr>
                            <w:r w:rsidRPr="001B40F6">
                              <w:rPr>
                                <w:rFonts w:ascii="Arial" w:eastAsia="ＭＳ Ｐゴシック" w:hAnsi="Arial" w:cs="Arial"/>
                                <w:color w:val="000000" w:themeColor="text1"/>
                                <w:kern w:val="24"/>
                              </w:rPr>
                              <w:t>Threshold (ng/mL)</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035E2989" id="TextBox 193" o:spid="_x0000_s1075" type="#_x0000_t202" style="position:absolute;margin-left:301.05pt;margin-top:314.6pt;width:121.8pt;height:21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" filled="f" stroked="f">
                <v:textbox style="mso-fit-shape-to-text:t">
                  <w:txbxContent>
                    <w:p w14:paraId="62F23215" w14:textId="77777777" w:rsidR="001B40F6" w:rsidRPr="001B40F6" w:rsidRDefault="001B40F6" w:rsidP="001B40F6">
                      <w:pPr>
                        <w:pStyle w:val="NormalWeb"/>
                        <w:spacing w:before="0" w:beforeAutospacing="0" w:after="0" w:afterAutospacing="0"/>
                        <w:textAlignment w:val="baseline"/>
                        <w:rPr>
                          <w:rFonts w:ascii="Arial" w:hAnsi="Arial" w:cs="Arial"/>
                        </w:rPr>
                      </w:pPr>
                      <w:r w:rsidRPr="001B40F6">
                        <w:rPr>
                          <w:rFonts w:ascii="Arial" w:eastAsia="ＭＳ Ｐゴシック" w:hAnsi="Arial" w:cs="Arial"/>
                          <w:color w:val="000000" w:themeColor="text1"/>
                          <w:kern w:val="24"/>
                        </w:rPr>
                        <w:t>Threshold (ng/mL)</w:t>
                      </w:r>
                    </w:p>
                  </w:txbxContent>
                </v:textbox>
                <w10:wrap type="square"/>
              </v:shape>
            </w:pict>
          </mc:Fallback>
        </mc:AlternateContent>
      </w:r>
      <w:r w:rsidRPr="001B40F6">
        <w:rPr>
          <w:rFonts w:asciiTheme="majorEastAsia" w:eastAsiaTheme="minorEastAsia" w:hAnsiTheme="majorEastAsia" w:cstheme="majorEastAsia"/>
          <w:noProof/>
        </w:rPr>
        <mc:AlternateContent>
          <mc:Choice Requires="wps">
            <w:drawing>
              <wp:anchor distT="0" distB="0" distL="114300" distR="114300" simplePos="0" relativeHeight="251906048" behindDoc="0" locked="0" layoutInCell="1" allowOverlap="1" wp14:anchorId="10DFFC7C" wp14:editId="18508846">
                <wp:simplePos x="0" y="0"/>
                <wp:positionH relativeFrom="column">
                  <wp:posOffset>626745</wp:posOffset>
                </wp:positionH>
                <wp:positionV relativeFrom="paragraph">
                  <wp:posOffset>6167120</wp:posOffset>
                </wp:positionV>
                <wp:extent cx="3324225" cy="266700"/>
                <wp:effectExtent l="0" t="0" r="0" b="0"/>
                <wp:wrapSquare wrapText="bothSides"/>
                <wp:docPr id="194" name="TextBox 19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B3146CAD-1394-834F-916B-36267A24A68E}"/>
                    </a:ext>
                  </a:extLst>
                </wp:docPr>
                <wp:cNvGraphicFramePr/>
                <a:graphic xmlns:a="http://schemas.openxmlformats.org/drawingml/2006/main">
                  <a:graphicData uri="http://schemas.microsoft.com/office/word/2010/wordprocessingShape">
                    <wps:wsp>
                      <wps:cNvSpPr txBox="1"/>
                      <wps:spPr>
                        <a:xfrm>
                          <a:off x="0" y="0"/>
                          <a:ext cx="3324225" cy="266700"/>
                        </a:xfrm>
                        <a:prstGeom prst="rect">
                          <a:avLst/>
                        </a:prstGeom>
                        <a:noFill/>
                      </wps:spPr>
                      <wps:txbx>
                        <w:txbxContent>
                          <w:p w14:paraId="01943C53" w14:textId="77777777" w:rsidR="009A6663" w:rsidRPr="001B40F6" w:rsidRDefault="009A6663" w:rsidP="001B40F6">
                            <w:pPr>
                              <w:pStyle w:val="NormalWeb"/>
                              <w:spacing w:before="0" w:beforeAutospacing="0" w:after="0" w:afterAutospacing="0"/>
                              <w:textAlignment w:val="baseline"/>
                              <w:rPr>
                                <w:rFonts w:ascii="Arial" w:hAnsi="Arial" w:cs="Arial"/>
                              </w:rPr>
                            </w:pPr>
                            <w:r w:rsidRPr="001B40F6">
                              <w:rPr>
                                <w:rFonts w:ascii="Arial" w:eastAsia="ＭＳ Ｐゴシック" w:hAnsi="Arial" w:cs="Arial"/>
                                <w:color w:val="000000" w:themeColor="text1"/>
                                <w:kern w:val="24"/>
                              </w:rPr>
                              <w:t>Threshold (ng/mL)</w:t>
                            </w:r>
                          </w:p>
                        </w:txbxContent>
                      </wps:txbx>
                      <wps:bodyPr wrap="square" rtlCol="0">
                        <a:spAutoFit/>
                      </wps:bodyPr>
                    </wps:wsp>
                  </a:graphicData>
                </a:graphic>
              </wp:anchor>
            </w:drawing>
          </mc:Choice>
          <mc:Fallback xmlns:w15="http://schemas.microsoft.com/office/word/2012/wordml">
            <w:pict>
              <v:shape w14:anchorId="10DFFC7C" id="_x0000_s1076" type="#_x0000_t202" style="position:absolute;margin-left:49.35pt;margin-top:485.6pt;width:261.75pt;height:21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" filled="f" stroked="f">
                <v:textbox style="mso-fit-shape-to-text:t">
                  <w:txbxContent>
                    <w:p w14:paraId="01943C53" w14:textId="77777777" w:rsidR="001B40F6" w:rsidRPr="001B40F6" w:rsidRDefault="001B40F6" w:rsidP="001B40F6">
                      <w:pPr>
                        <w:pStyle w:val="NormalWeb"/>
                        <w:spacing w:before="0" w:beforeAutospacing="0" w:after="0" w:afterAutospacing="0"/>
                        <w:textAlignment w:val="baseline"/>
                        <w:rPr>
                          <w:rFonts w:ascii="Arial" w:hAnsi="Arial" w:cs="Arial"/>
                        </w:rPr>
                      </w:pPr>
                      <w:r w:rsidRPr="001B40F6">
                        <w:rPr>
                          <w:rFonts w:ascii="Arial" w:eastAsia="ＭＳ Ｐゴシック" w:hAnsi="Arial" w:cs="Arial"/>
                          <w:color w:val="000000" w:themeColor="text1"/>
                          <w:kern w:val="24"/>
                        </w:rPr>
                        <w:t>Threshold (ng/mL)</w:t>
                      </w:r>
                    </w:p>
                  </w:txbxContent>
                </v:textbox>
                <w10:wrap type="square"/>
              </v:shape>
            </w:pict>
          </mc:Fallback>
        </mc:AlternateContent>
      </w:r>
      <w:r w:rsidRPr="001B40F6">
        <w:rPr>
          <w:rFonts w:asciiTheme="majorEastAsia" w:eastAsiaTheme="minorEastAsia" w:hAnsiTheme="majorEastAsia" w:cstheme="majorEastAsia"/>
          <w:noProof/>
        </w:rPr>
        <mc:AlternateContent>
          <mc:Choice Requires="wps">
            <w:drawing>
              <wp:anchor distT="0" distB="0" distL="114300" distR="114300" simplePos="0" relativeHeight="251904000" behindDoc="0" locked="0" layoutInCell="1" allowOverlap="1" wp14:anchorId="6BB3E895" wp14:editId="18BD300C">
                <wp:simplePos x="0" y="0"/>
                <wp:positionH relativeFrom="column">
                  <wp:posOffset>4982210</wp:posOffset>
                </wp:positionH>
                <wp:positionV relativeFrom="paragraph">
                  <wp:posOffset>2035810</wp:posOffset>
                </wp:positionV>
                <wp:extent cx="2745105" cy="266700"/>
                <wp:effectExtent l="0" t="0" r="0" b="0"/>
                <wp:wrapSquare wrapText="bothSides"/>
                <wp:docPr id="196" name="TextBox 19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33FD0530-78D5-4943-A7DD-406067EEFA6F}"/>
                    </a:ext>
                  </a:extLst>
                </wp:docPr>
                <wp:cNvGraphicFramePr/>
                <a:graphic xmlns:a="http://schemas.openxmlformats.org/drawingml/2006/main">
                  <a:graphicData uri="http://schemas.microsoft.com/office/word/2010/wordprocessingShape">
                    <wps:wsp>
                      <wps:cNvSpPr txBox="1"/>
                      <wps:spPr>
                        <a:xfrm rot="5400000">
                          <a:off x="0" y="0"/>
                          <a:ext cx="2745105" cy="266700"/>
                        </a:xfrm>
                        <a:prstGeom prst="rect">
                          <a:avLst/>
                        </a:prstGeom>
                        <a:noFill/>
                      </wps:spPr>
                      <wps:txbx>
                        <w:txbxContent>
                          <w:p w14:paraId="505FFD20" w14:textId="77777777" w:rsidR="009A6663" w:rsidRPr="001B40F6" w:rsidRDefault="009A6663" w:rsidP="001B40F6">
                            <w:pPr>
                              <w:pStyle w:val="NormalWeb"/>
                              <w:spacing w:before="0" w:beforeAutospacing="0" w:after="0" w:afterAutospacing="0"/>
                              <w:textAlignment w:val="baseline"/>
                              <w:rPr>
                                <w:rFonts w:ascii="Arial" w:hAnsi="Arial" w:cs="Arial"/>
                              </w:rPr>
                            </w:pPr>
                            <w:r w:rsidRPr="001B40F6">
                              <w:rPr>
                                <w:rFonts w:ascii="Arial" w:eastAsia="ＭＳ Ｐゴシック" w:hAnsi="Arial" w:cs="Arial"/>
                                <w:color w:val="000000" w:themeColor="text1"/>
                                <w:kern w:val="24"/>
                              </w:rPr>
                              <w:t>Sensitivity (–</w:t>
                            </w:r>
                            <w:proofErr w:type="gramStart"/>
                            <w:r w:rsidRPr="001B40F6">
                              <w:rPr>
                                <w:rFonts w:ascii="Arial" w:eastAsia="ＭＳ Ｐゴシック" w:hAnsi="Arial" w:cs="Arial"/>
                                <w:color w:val="000000" w:themeColor="text1"/>
                                <w:kern w:val="24"/>
                              </w:rPr>
                              <w:t>)  and</w:t>
                            </w:r>
                            <w:proofErr w:type="gramEnd"/>
                            <w:r w:rsidRPr="001B40F6">
                              <w:rPr>
                                <w:rFonts w:ascii="Arial" w:eastAsia="ＭＳ Ｐゴシック" w:hAnsi="Arial" w:cs="Arial"/>
                                <w:color w:val="000000" w:themeColor="text1"/>
                                <w:kern w:val="24"/>
                              </w:rPr>
                              <w:t xml:space="preserve"> Specificity (--)</w:t>
                            </w:r>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6BB3E895" id="TextBox 195" o:spid="_x0000_s1077" type="#_x0000_t202" style="position:absolute;margin-left:392.3pt;margin-top:160.3pt;width:216.15pt;height:21pt;rotation:90;z-index:25190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" filled="f" stroked="f">
                <v:textbox style="mso-fit-shape-to-text:t">
                  <w:txbxContent>
                    <w:p w14:paraId="505FFD20" w14:textId="77777777" w:rsidR="001B40F6" w:rsidRPr="001B40F6" w:rsidRDefault="001B40F6" w:rsidP="001B40F6">
                      <w:pPr>
                        <w:pStyle w:val="NormalWeb"/>
                        <w:spacing w:before="0" w:beforeAutospacing="0" w:after="0" w:afterAutospacing="0"/>
                        <w:textAlignment w:val="baseline"/>
                        <w:rPr>
                          <w:rFonts w:ascii="Arial" w:hAnsi="Arial" w:cs="Arial"/>
                        </w:rPr>
                      </w:pPr>
                      <w:r w:rsidRPr="001B40F6">
                        <w:rPr>
                          <w:rFonts w:ascii="Arial" w:eastAsia="ＭＳ Ｐゴシック" w:hAnsi="Arial" w:cs="Arial"/>
                          <w:color w:val="000000" w:themeColor="text1"/>
                          <w:kern w:val="24"/>
                        </w:rPr>
                        <w:t>Sensitivity (–</w:t>
                      </w:r>
                      <w:proofErr w:type="gramStart"/>
                      <w:r w:rsidRPr="001B40F6">
                        <w:rPr>
                          <w:rFonts w:ascii="Arial" w:eastAsia="ＭＳ Ｐゴシック" w:hAnsi="Arial" w:cs="Arial"/>
                          <w:color w:val="000000" w:themeColor="text1"/>
                          <w:kern w:val="24"/>
                        </w:rPr>
                        <w:t>)  and</w:t>
                      </w:r>
                      <w:proofErr w:type="gramEnd"/>
                      <w:r w:rsidRPr="001B40F6">
                        <w:rPr>
                          <w:rFonts w:ascii="Arial" w:eastAsia="ＭＳ Ｐゴシック" w:hAnsi="Arial" w:cs="Arial"/>
                          <w:color w:val="000000" w:themeColor="text1"/>
                          <w:kern w:val="24"/>
                        </w:rPr>
                        <w:t xml:space="preserve"> Specificity (--)</w:t>
                      </w:r>
                    </w:p>
                  </w:txbxContent>
                </v:textbox>
                <w10:wrap type="square"/>
              </v:shape>
            </w:pict>
          </mc:Fallback>
        </mc:AlternateContent>
      </w:r>
      <w:r w:rsidRPr="001B40F6">
        <w:rPr>
          <w:rFonts w:asciiTheme="majorEastAsia" w:eastAsiaTheme="minorEastAsia" w:hAnsiTheme="majorEastAsia" w:cstheme="majorEastAsia"/>
          <w:noProof/>
        </w:rPr>
        <mc:AlternateContent>
          <mc:Choice Requires="wps">
            <w:drawing>
              <wp:anchor distT="0" distB="0" distL="114300" distR="114300" simplePos="0" relativeHeight="251901952" behindDoc="0" locked="0" layoutInCell="1" allowOverlap="1" wp14:anchorId="72B9C766" wp14:editId="23459E79">
                <wp:simplePos x="0" y="0"/>
                <wp:positionH relativeFrom="column">
                  <wp:posOffset>-634365</wp:posOffset>
                </wp:positionH>
                <wp:positionV relativeFrom="paragraph">
                  <wp:posOffset>1430020</wp:posOffset>
                </wp:positionV>
                <wp:extent cx="165735" cy="161290"/>
                <wp:effectExtent l="0" t="0" r="37465" b="16510"/>
                <wp:wrapThrough wrapText="bothSides">
                  <wp:wrapPolygon edited="0">
                    <wp:start x="0" y="0"/>
                    <wp:lineTo x="0" y="20409"/>
                    <wp:lineTo x="23172" y="20409"/>
                    <wp:lineTo x="23172" y="0"/>
                    <wp:lineTo x="0" y="0"/>
                  </wp:wrapPolygon>
                </wp:wrapThrough>
                <wp:docPr id="176" name="Rectangle 16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CFE8CECC-D5AC-1140-856F-F760B2442D73}"/>
                    </a:ext>
                  </a:extLst>
                </wp:docPr>
                <wp:cNvGraphicFramePr/>
                <a:graphic xmlns:a="http://schemas.openxmlformats.org/drawingml/2006/main">
                  <a:graphicData uri="http://schemas.microsoft.com/office/word/2010/wordprocessingShape">
                    <wps:wsp>
                      <wps:cNvSpPr/>
                      <wps:spPr>
                        <a:xfrm>
                          <a:off x="0" y="0"/>
                          <a:ext cx="165735" cy="161290"/>
                        </a:xfrm>
                        <a:prstGeom prst="rect">
                          <a:avLst/>
                        </a:prstGeom>
                        <a:solidFill>
                          <a:schemeClr val="bg2"/>
                        </a:solidFill>
                        <a:ln>
                          <a:solidFill>
                            <a:schemeClr val="bg2">
                              <a:lumMod val="50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51ABFCC1" id="Rectangle 165" o:spid="_x0000_s1026" style="position:absolute;margin-left:-49.95pt;margin-top:112.6pt;width:13.05pt;height:12.7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" fillcolor="#e7e6e6 [3214]" strokecolor="#747070 [1614]" strokeweight=".5pt">
                <w10:wrap type="through"/>
              </v:rect>
            </w:pict>
          </mc:Fallback>
        </mc:AlternateContent>
      </w:r>
      <w:r w:rsidRPr="001B40F6">
        <w:rPr>
          <w:rFonts w:asciiTheme="majorEastAsia" w:eastAsiaTheme="minorEastAsia" w:hAnsiTheme="majorEastAsia" w:cstheme="majorEastAsia"/>
          <w:noProof/>
        </w:rPr>
        <mc:AlternateContent>
          <mc:Choice Requires="wps">
            <w:drawing>
              <wp:anchor distT="0" distB="0" distL="114300" distR="114300" simplePos="0" relativeHeight="251899904" behindDoc="0" locked="0" layoutInCell="1" allowOverlap="1" wp14:anchorId="0C08CB55" wp14:editId="13EA35C6">
                <wp:simplePos x="0" y="0"/>
                <wp:positionH relativeFrom="column">
                  <wp:posOffset>-1955165</wp:posOffset>
                </wp:positionH>
                <wp:positionV relativeFrom="paragraph">
                  <wp:posOffset>2573020</wp:posOffset>
                </wp:positionV>
                <wp:extent cx="2903220" cy="266700"/>
                <wp:effectExtent l="0" t="0" r="0" b="0"/>
                <wp:wrapSquare wrapText="bothSides"/>
                <wp:docPr id="195" name="TextBox 19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w15="http://schemas.microsoft.com/office/word/2012/wordml" xmlns:a16="http://schemas.microsoft.com/office/drawing/2014/main" xmlns:lc="http://schemas.openxmlformats.org/drawingml/2006/lockedCanvas" xmlns="" id="{1386A05B-4779-4E46-A0D2-75F5F3EFD8D6}"/>
                    </a:ext>
                  </a:extLst>
                </wp:docPr>
                <wp:cNvGraphicFramePr/>
                <a:graphic xmlns:a="http://schemas.openxmlformats.org/drawingml/2006/main">
                  <a:graphicData uri="http://schemas.microsoft.com/office/word/2010/wordprocessingShape">
                    <wps:wsp>
                      <wps:cNvSpPr txBox="1"/>
                      <wps:spPr>
                        <a:xfrm rot="16200000">
                          <a:off x="0" y="0"/>
                          <a:ext cx="2903220" cy="266700"/>
                        </a:xfrm>
                        <a:prstGeom prst="rect">
                          <a:avLst/>
                        </a:prstGeom>
                        <a:noFill/>
                      </wps:spPr>
                      <wps:txbx>
                        <w:txbxContent>
                          <w:p w14:paraId="659F3284" w14:textId="0CA49040" w:rsidR="009A6663" w:rsidRPr="001B40F6" w:rsidRDefault="009A6663" w:rsidP="001B40F6">
                            <w:pPr>
                              <w:pStyle w:val="NormalWeb"/>
                              <w:spacing w:before="0" w:beforeAutospacing="0" w:after="0" w:afterAutospacing="0"/>
                              <w:textAlignment w:val="baseline"/>
                              <w:rPr>
                                <w:rFonts w:ascii="Arial" w:hAnsi="Arial" w:cs="Arial"/>
                              </w:rPr>
                            </w:pPr>
                            <w:r w:rsidRPr="001B40F6">
                              <w:rPr>
                                <w:rFonts w:ascii="Arial" w:eastAsia="ＭＳ Ｐゴシック" w:hAnsi="Arial" w:cs="Arial"/>
                                <w:color w:val="000000" w:themeColor="text1"/>
                                <w:kern w:val="24"/>
                              </w:rPr>
                              <w:t>Time of First Threshold Cross (days</w:t>
                            </w:r>
                            <w:proofErr w:type="gramStart"/>
                            <w:r w:rsidRPr="001B40F6">
                              <w:rPr>
                                <w:rFonts w:ascii="Arial" w:eastAsia="ＭＳ Ｐゴシック" w:hAnsi="Arial" w:cs="Arial"/>
                                <w:color w:val="000000" w:themeColor="text1"/>
                                <w:kern w:val="24"/>
                              </w:rPr>
                              <w:t xml:space="preserve">, </w:t>
                            </w:r>
                            <w:r>
                              <w:rPr>
                                <w:rFonts w:ascii="Arial" w:eastAsia="ＭＳ Ｐゴシック" w:hAnsi="Arial" w:cs="Arial"/>
                                <w:color w:val="000000" w:themeColor="text1"/>
                                <w:kern w:val="24"/>
                              </w:rPr>
                              <w:t xml:space="preserve"> </w:t>
                            </w:r>
                            <w:r w:rsidRPr="001B40F6">
                              <w:rPr>
                                <w:rFonts w:ascii="Arial" w:eastAsia="ＭＳ Ｐゴシック" w:hAnsi="Arial" w:cs="Arial"/>
                                <w:color w:val="000000" w:themeColor="text1"/>
                                <w:kern w:val="24"/>
                              </w:rPr>
                              <w:t xml:space="preserve">   )</w:t>
                            </w:r>
                            <w:proofErr w:type="gramEnd"/>
                          </w:p>
                        </w:txbxContent>
                      </wps:txbx>
                      <wps:bodyPr wrap="square" rtlCol="0">
                        <a:spAutoFit/>
                      </wps:bodyPr>
                    </wps:wsp>
                  </a:graphicData>
                </a:graphic>
                <wp14:sizeRelH relativeFrom="margin">
                  <wp14:pctWidth>0</wp14:pctWidth>
                </wp14:sizeRelH>
              </wp:anchor>
            </w:drawing>
          </mc:Choice>
          <mc:Fallback xmlns:w15="http://schemas.microsoft.com/office/word/2012/wordml">
            <w:pict>
              <v:shape w14:anchorId="0C08CB55" id="TextBox 194" o:spid="_x0000_s1078" type="#_x0000_t202" style="position:absolute;margin-left:-153.95pt;margin-top:202.6pt;width:228.6pt;height:21pt;rotation:-90;z-index:251899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" filled="f" stroked="f">
                <v:textbox style="mso-fit-shape-to-text:t">
                  <w:txbxContent>
                    <w:p w14:paraId="659F3284" w14:textId="0CA49040" w:rsidR="001B40F6" w:rsidRPr="001B40F6" w:rsidRDefault="001B40F6" w:rsidP="001B40F6">
                      <w:pPr>
                        <w:pStyle w:val="NormalWeb"/>
                        <w:spacing w:before="0" w:beforeAutospacing="0" w:after="0" w:afterAutospacing="0"/>
                        <w:textAlignment w:val="baseline"/>
                        <w:rPr>
                          <w:rFonts w:ascii="Arial" w:hAnsi="Arial" w:cs="Arial"/>
                        </w:rPr>
                      </w:pPr>
                      <w:r w:rsidRPr="001B40F6">
                        <w:rPr>
                          <w:rFonts w:ascii="Arial" w:eastAsia="ＭＳ Ｐゴシック" w:hAnsi="Arial" w:cs="Arial"/>
                          <w:color w:val="000000" w:themeColor="text1"/>
                          <w:kern w:val="24"/>
                        </w:rPr>
                        <w:t>Time of First Threshold Cross (</w:t>
                      </w:r>
                      <w:proofErr w:type="gramStart"/>
                      <w:r w:rsidRPr="001B40F6">
                        <w:rPr>
                          <w:rFonts w:ascii="Arial" w:eastAsia="ＭＳ Ｐゴシック" w:hAnsi="Arial" w:cs="Arial"/>
                          <w:color w:val="000000" w:themeColor="text1"/>
                          <w:kern w:val="24"/>
                        </w:rPr>
                        <w:t xml:space="preserve">days, </w:t>
                      </w:r>
                      <w:r>
                        <w:rPr>
                          <w:rFonts w:ascii="Arial" w:eastAsia="ＭＳ Ｐゴシック" w:hAnsi="Arial" w:cs="Arial"/>
                          <w:color w:val="000000" w:themeColor="text1"/>
                          <w:kern w:val="24"/>
                        </w:rPr>
                        <w:t xml:space="preserve"> </w:t>
                      </w:r>
                      <w:r w:rsidRPr="001B40F6">
                        <w:rPr>
                          <w:rFonts w:ascii="Arial" w:eastAsia="ＭＳ Ｐゴシック" w:hAnsi="Arial" w:cs="Arial"/>
                          <w:color w:val="000000" w:themeColor="text1"/>
                          <w:kern w:val="24"/>
                        </w:rPr>
                        <w:t xml:space="preserve"> </w:t>
                      </w:r>
                      <w:proofErr w:type="gramEnd"/>
                      <w:r w:rsidRPr="001B40F6">
                        <w:rPr>
                          <w:rFonts w:ascii="Arial" w:eastAsia="ＭＳ Ｐゴシック" w:hAnsi="Arial" w:cs="Arial"/>
                          <w:color w:val="000000" w:themeColor="text1"/>
                          <w:kern w:val="24"/>
                        </w:rPr>
                        <w:t xml:space="preserve">  )</w:t>
                      </w:r>
                    </w:p>
                  </w:txbxContent>
                </v:textbox>
                <w10:wrap type="square"/>
              </v:shape>
            </w:pict>
          </mc:Fallback>
        </mc:AlternateContent>
      </w:r>
      <w:r w:rsidR="007851C5">
        <w:rPr>
          <w:rFonts w:asciiTheme="majorEastAsia" w:eastAsiaTheme="minorEastAsia" w:hAnsiTheme="majorEastAsia" w:cstheme="majorEastAsia"/>
          <w:noProof/>
        </w:rPr>
        <mc:AlternateContent>
          <mc:Choice Requires="wps">
            <w:drawing>
              <wp:anchor distT="0" distB="0" distL="114300" distR="114300" simplePos="0" relativeHeight="251897856" behindDoc="0" locked="0" layoutInCell="1" allowOverlap="1" wp14:anchorId="56C30E3C" wp14:editId="0883B0EE">
                <wp:simplePos x="0" y="0"/>
                <wp:positionH relativeFrom="column">
                  <wp:posOffset>3480435</wp:posOffset>
                </wp:positionH>
                <wp:positionV relativeFrom="paragraph">
                  <wp:posOffset>4681220</wp:posOffset>
                </wp:positionV>
                <wp:extent cx="2628900" cy="2514600"/>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2628900" cy="2514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E761814" w14:textId="7C883B86" w:rsidR="009A6663" w:rsidRPr="007851C5" w:rsidRDefault="009A6663" w:rsidP="007851C5">
                            <w:pPr>
                              <w:jc w:val="both"/>
                              <w:textAlignment w:val="baseline"/>
                              <w:rPr>
                                <w:rFonts w:ascii="Arial" w:hAnsi="Arial" w:cs="Arial"/>
                                <w:lang w:eastAsia="zh-CN"/>
                              </w:rPr>
                            </w:pPr>
                            <w:r w:rsidRPr="007851C5">
                              <w:rPr>
                                <w:rFonts w:ascii="Arial" w:eastAsia="ＭＳ Ｐゴシック" w:hAnsi="Arial" w:cs="Arial"/>
                                <w:b/>
                                <w:bCs/>
                                <w:color w:val="000000"/>
                                <w:kern w:val="24"/>
                                <w:lang w:eastAsia="zh-CN"/>
                              </w:rPr>
                              <w:t xml:space="preserve">Figure </w:t>
                            </w:r>
                            <w:r>
                              <w:rPr>
                                <w:rFonts w:ascii="Arial" w:eastAsia="ＭＳ Ｐゴシック" w:hAnsi="Arial" w:cs="Arial"/>
                                <w:b/>
                                <w:bCs/>
                                <w:color w:val="000000"/>
                                <w:kern w:val="24"/>
                                <w:lang w:eastAsia="zh-CN"/>
                              </w:rPr>
                              <w:t>3.2</w:t>
                            </w:r>
                            <w:r w:rsidRPr="007851C5">
                              <w:rPr>
                                <w:rFonts w:ascii="Arial" w:eastAsia="ＭＳ Ｐゴシック" w:hAnsi="Arial" w:cs="Arial"/>
                                <w:color w:val="000000"/>
                                <w:kern w:val="24"/>
                                <w:lang w:eastAsia="zh-CN"/>
                              </w:rPr>
                              <w:t xml:space="preserve">. </w:t>
                            </w:r>
                            <w:r w:rsidRPr="007851C5">
                              <w:rPr>
                                <w:rFonts w:ascii="Arial" w:eastAsia="ＭＳ Ｐゴシック" w:hAnsi="Arial" w:cs="Arial"/>
                                <w:b/>
                                <w:color w:val="000000"/>
                                <w:kern w:val="24"/>
                                <w:lang w:eastAsia="zh-CN"/>
                              </w:rPr>
                              <w:t>Thresholding dynamic approach.</w:t>
                            </w:r>
                            <w:r>
                              <w:rPr>
                                <w:rFonts w:ascii="Arial" w:eastAsia="ＭＳ Ｐゴシック" w:hAnsi="Arial" w:cs="Arial"/>
                                <w:color w:val="000000"/>
                                <w:kern w:val="24"/>
                                <w:lang w:eastAsia="zh-CN"/>
                              </w:rPr>
                              <w:t xml:space="preserve"> </w:t>
                            </w:r>
                            <w:r w:rsidRPr="007851C5">
                              <w:rPr>
                                <w:rFonts w:ascii="Arial" w:eastAsia="ＭＳ Ｐゴシック" w:hAnsi="Arial" w:cs="Arial"/>
                                <w:color w:val="000000"/>
                                <w:kern w:val="24"/>
                                <w:lang w:eastAsia="zh-CN"/>
                              </w:rPr>
                              <w:t>As the threshold value increases, the average time of observation before the threshold is crossed increases. Increasing the threshold increases sensitivity</w:t>
                            </w:r>
                          </w:p>
                          <w:p w14:paraId="23869694" w14:textId="77777777" w:rsidR="009A6663" w:rsidRPr="007851C5" w:rsidRDefault="009A6663" w:rsidP="007851C5">
                            <w:pPr>
                              <w:jc w:val="both"/>
                              <w:textAlignment w:val="baseline"/>
                              <w:rPr>
                                <w:rFonts w:ascii="Arial" w:hAnsi="Arial" w:cs="Arial"/>
                                <w:lang w:eastAsia="zh-CN"/>
                              </w:rPr>
                            </w:pPr>
                            <w:r w:rsidRPr="007851C5">
                              <w:rPr>
                                <w:rFonts w:ascii="Arial" w:eastAsia="ＭＳ Ｐゴシック" w:hAnsi="Arial" w:cs="Arial"/>
                                <w:color w:val="000000"/>
                                <w:kern w:val="24"/>
                                <w:lang w:eastAsia="zh-CN"/>
                              </w:rPr>
                              <w:t xml:space="preserve">and decreases specificity. Cancer onset was assumed on day 500. </w:t>
                            </w:r>
                          </w:p>
                          <w:p w14:paraId="432A6767" w14:textId="77777777" w:rsidR="009A6663" w:rsidRPr="007851C5" w:rsidRDefault="009A6663">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5="http://schemas.microsoft.com/office/word/2012/wordml">
            <w:pict>
              <v:shape w14:anchorId="56C30E3C" id="Text Box 174" o:spid="_x0000_s1079" type="#_x0000_t202" style="position:absolute;margin-left:274.05pt;margin-top:368.6pt;width:207pt;height:198pt;z-index:25189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" filled="f" stroked="f">
                <v:textbox>
                  <w:txbxContent>
                    <w:p w14:paraId="4E761814" w14:textId="7C883B86" w:rsidR="007851C5" w:rsidRPr="007851C5" w:rsidRDefault="007851C5" w:rsidP="007851C5">
                      <w:pPr>
                        <w:jc w:val="both"/>
                        <w:textAlignment w:val="baseline"/>
                        <w:rPr>
                          <w:rFonts w:ascii="Arial" w:hAnsi="Arial" w:cs="Arial"/>
                          <w:lang w:eastAsia="zh-CN"/>
                        </w:rPr>
                      </w:pPr>
                      <w:r w:rsidRPr="007851C5">
                        <w:rPr>
                          <w:rFonts w:ascii="Arial" w:eastAsia="ＭＳ Ｐゴシック" w:hAnsi="Arial" w:cs="Arial"/>
                          <w:b/>
                          <w:bCs/>
                          <w:color w:val="000000"/>
                          <w:kern w:val="24"/>
                          <w:lang w:eastAsia="zh-CN"/>
                        </w:rPr>
                        <w:t xml:space="preserve">Figure </w:t>
                      </w:r>
                      <w:r>
                        <w:rPr>
                          <w:rFonts w:ascii="Arial" w:eastAsia="ＭＳ Ｐゴシック" w:hAnsi="Arial" w:cs="Arial"/>
                          <w:b/>
                          <w:bCs/>
                          <w:color w:val="000000"/>
                          <w:kern w:val="24"/>
                          <w:lang w:eastAsia="zh-CN"/>
                        </w:rPr>
                        <w:t>3.2</w:t>
                      </w:r>
                      <w:r w:rsidRPr="007851C5">
                        <w:rPr>
                          <w:rFonts w:ascii="Arial" w:eastAsia="ＭＳ Ｐゴシック" w:hAnsi="Arial" w:cs="Arial"/>
                          <w:color w:val="000000"/>
                          <w:kern w:val="24"/>
                          <w:lang w:eastAsia="zh-CN"/>
                        </w:rPr>
                        <w:t xml:space="preserve">. </w:t>
                      </w:r>
                      <w:r w:rsidRPr="007851C5">
                        <w:rPr>
                          <w:rFonts w:ascii="Arial" w:eastAsia="ＭＳ Ｐゴシック" w:hAnsi="Arial" w:cs="Arial"/>
                          <w:b/>
                          <w:color w:val="000000"/>
                          <w:kern w:val="24"/>
                          <w:lang w:eastAsia="zh-CN"/>
                        </w:rPr>
                        <w:t>Thresholding dynamic approach.</w:t>
                      </w:r>
                      <w:r>
                        <w:rPr>
                          <w:rFonts w:ascii="Arial" w:eastAsia="ＭＳ Ｐゴシック" w:hAnsi="Arial" w:cs="Arial"/>
                          <w:color w:val="000000"/>
                          <w:kern w:val="24"/>
                          <w:lang w:eastAsia="zh-CN"/>
                        </w:rPr>
                        <w:t xml:space="preserve"> </w:t>
                      </w:r>
                      <w:r w:rsidRPr="007851C5">
                        <w:rPr>
                          <w:rFonts w:ascii="Arial" w:eastAsia="ＭＳ Ｐゴシック" w:hAnsi="Arial" w:cs="Arial"/>
                          <w:color w:val="000000"/>
                          <w:kern w:val="24"/>
                          <w:lang w:eastAsia="zh-CN"/>
                        </w:rPr>
                        <w:t>As the threshold value increases, the average time of observation before the threshold is crossed increases. Increasing the threshold increases sensitivity</w:t>
                      </w:r>
                    </w:p>
                    <w:p w14:paraId="23869694" w14:textId="77777777" w:rsidR="007851C5" w:rsidRPr="007851C5" w:rsidRDefault="007851C5" w:rsidP="007851C5">
                      <w:pPr>
                        <w:jc w:val="both"/>
                        <w:textAlignment w:val="baseline"/>
                        <w:rPr>
                          <w:rFonts w:ascii="Arial" w:hAnsi="Arial" w:cs="Arial"/>
                          <w:lang w:eastAsia="zh-CN"/>
                        </w:rPr>
                      </w:pPr>
                      <w:r w:rsidRPr="007851C5">
                        <w:rPr>
                          <w:rFonts w:ascii="Arial" w:eastAsia="ＭＳ Ｐゴシック" w:hAnsi="Arial" w:cs="Arial"/>
                          <w:color w:val="000000"/>
                          <w:kern w:val="24"/>
                          <w:lang w:eastAsia="zh-CN"/>
                        </w:rPr>
                        <w:t xml:space="preserve">and decreases specificity. Cancer onset was assumed on day 500. </w:t>
                      </w:r>
                    </w:p>
                    <w:p w14:paraId="432A6767" w14:textId="77777777" w:rsidR="007851C5" w:rsidRPr="007851C5" w:rsidRDefault="007851C5">
                      <w:pPr>
                        <w:rPr>
                          <w:rFonts w:ascii="Arial" w:hAnsi="Arial" w:cs="Arial"/>
                        </w:rPr>
                      </w:pPr>
                    </w:p>
                  </w:txbxContent>
                </v:textbox>
                <w10:wrap type="square"/>
              </v:shape>
            </w:pict>
          </mc:Fallback>
        </mc:AlternateContent>
      </w:r>
      <w:r w:rsidR="007851C5">
        <w:rPr>
          <w:rFonts w:asciiTheme="majorEastAsia" w:eastAsiaTheme="minorEastAsia" w:hAnsiTheme="majorEastAsia" w:cstheme="majorEastAsia"/>
          <w:noProof/>
        </w:rPr>
        <mc:AlternateContent>
          <mc:Choice Requires="wps">
            <w:drawing>
              <wp:anchor distT="0" distB="0" distL="114300" distR="114300" simplePos="0" relativeHeight="251896832" behindDoc="0" locked="0" layoutInCell="1" allowOverlap="1" wp14:anchorId="30C4BE44" wp14:editId="677EB132">
                <wp:simplePos x="0" y="0"/>
                <wp:positionH relativeFrom="column">
                  <wp:posOffset>737235</wp:posOffset>
                </wp:positionH>
                <wp:positionV relativeFrom="paragraph">
                  <wp:posOffset>4107180</wp:posOffset>
                </wp:positionV>
                <wp:extent cx="1489710" cy="342900"/>
                <wp:effectExtent l="0" t="0" r="0" b="12700"/>
                <wp:wrapSquare wrapText="bothSides"/>
                <wp:docPr id="172" name="Text Box 172"/>
                <wp:cNvGraphicFramePr/>
                <a:graphic xmlns:a="http://schemas.openxmlformats.org/drawingml/2006/main">
                  <a:graphicData uri="http://schemas.microsoft.com/office/word/2010/wordprocessingShape">
                    <wps:wsp>
                      <wps:cNvSpPr txBox="1"/>
                      <wps:spPr>
                        <a:xfrm>
                          <a:off x="0" y="0"/>
                          <a:ext cx="14897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44878B" w14:textId="65993591" w:rsidR="009A6663" w:rsidRPr="001B40F6" w:rsidRDefault="009A6663" w:rsidP="007851C5">
                            <w:pPr>
                              <w:rPr>
                                <w:i/>
                              </w:rPr>
                            </w:pPr>
                            <w:r w:rsidRPr="001B40F6">
                              <w:rPr>
                                <w:i/>
                              </w:rPr>
                              <w:t>No Normalization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30C4BE44" id="Text Box 172" o:spid="_x0000_s1080" type="#_x0000_t202" style="position:absolute;margin-left:58.05pt;margin-top:323.4pt;width:117.3pt;height:27pt;z-index:251896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" filled="f" stroked="f">
                <v:textbox>
                  <w:txbxContent>
                    <w:p w14:paraId="6144878B" w14:textId="65993591" w:rsidR="007851C5" w:rsidRPr="001B40F6" w:rsidRDefault="007851C5" w:rsidP="007851C5">
                      <w:pPr>
                        <w:rPr>
                          <w:i/>
                        </w:rPr>
                      </w:pPr>
                      <w:r w:rsidRPr="001B40F6">
                        <w:rPr>
                          <w:i/>
                        </w:rPr>
                        <w:t>No Normalization</w:t>
                      </w:r>
                    </w:p>
                  </w:txbxContent>
                </v:textbox>
                <w10:wrap type="square"/>
              </v:shape>
            </w:pict>
          </mc:Fallback>
        </mc:AlternateContent>
      </w:r>
      <w:r w:rsidR="00327231">
        <w:rPr>
          <w:rFonts w:asciiTheme="majorEastAsia" w:eastAsiaTheme="minorEastAsia" w:hAnsiTheme="majorEastAsia" w:cstheme="majorEastAsia"/>
          <w:noProof/>
        </w:rPr>
        <mc:AlternateContent>
          <mc:Choice Requires="wps">
            <w:drawing>
              <wp:anchor distT="0" distB="0" distL="114300" distR="114300" simplePos="0" relativeHeight="251894784" behindDoc="0" locked="0" layoutInCell="1" allowOverlap="1" wp14:anchorId="53AD605C" wp14:editId="604B64E9">
                <wp:simplePos x="0" y="0"/>
                <wp:positionH relativeFrom="column">
                  <wp:posOffset>3937635</wp:posOffset>
                </wp:positionH>
                <wp:positionV relativeFrom="paragraph">
                  <wp:posOffset>1935480</wp:posOffset>
                </wp:positionV>
                <wp:extent cx="1489710" cy="342900"/>
                <wp:effectExtent l="0" t="0" r="0" b="12700"/>
                <wp:wrapSquare wrapText="bothSides"/>
                <wp:docPr id="169" name="Text Box 169"/>
                <wp:cNvGraphicFramePr/>
                <a:graphic xmlns:a="http://schemas.openxmlformats.org/drawingml/2006/main">
                  <a:graphicData uri="http://schemas.microsoft.com/office/word/2010/wordprocessingShape">
                    <wps:wsp>
                      <wps:cNvSpPr txBox="1"/>
                      <wps:spPr>
                        <a:xfrm>
                          <a:off x="0" y="0"/>
                          <a:ext cx="14897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2B7624" w14:textId="4747E968" w:rsidR="009A6663" w:rsidRPr="001B40F6" w:rsidRDefault="009A6663" w:rsidP="00327231">
                            <w:pPr>
                              <w:rPr>
                                <w:i/>
                              </w:rPr>
                            </w:pPr>
                            <w:r w:rsidRPr="001B40F6">
                              <w:rPr>
                                <w:i/>
                              </w:rPr>
                              <w:t>Shifting Window</w:t>
                            </w:r>
                            <w:r w:rsidRPr="001B40F6">
                              <w:rPr>
                                <w:i/>
                                <w:noProof/>
                              </w:rPr>
                              <w:drawing>
                                <wp:inline distT="0" distB="0" distL="0" distR="0" wp14:anchorId="13A92DDC" wp14:editId="5C511541">
                                  <wp:extent cx="1089660" cy="2514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089660" cy="2514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53AD605C" id="Text Box 169" o:spid="_x0000_s1081" type="#_x0000_t202" style="position:absolute;margin-left:310.05pt;margin-top:152.4pt;width:117.3pt;height:27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Ih5XoCAABl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" filled="f" stroked="f">
                <v:textbox>
                  <w:txbxContent>
                    <w:p w14:paraId="682B7624" w14:textId="4747E968" w:rsidR="00327231" w:rsidRPr="001B40F6" w:rsidRDefault="00327231" w:rsidP="00327231">
                      <w:pPr>
                        <w:rPr>
                          <w:i/>
                        </w:rPr>
                      </w:pPr>
                      <w:r w:rsidRPr="001B40F6">
                        <w:rPr>
                          <w:i/>
                        </w:rPr>
                        <w:t>Shifting</w:t>
                      </w:r>
                      <w:r w:rsidRPr="001B40F6">
                        <w:rPr>
                          <w:i/>
                        </w:rPr>
                        <w:t xml:space="preserve"> Window</w:t>
                      </w:r>
                      <w:r w:rsidRPr="001B40F6">
                        <w:rPr>
                          <w:i/>
                          <w:noProof/>
                          <w:lang w:eastAsia="zh-CN"/>
                        </w:rPr>
                        <w:drawing>
                          <wp:inline distT="0" distB="0" distL="0" distR="0" wp14:anchorId="13A92DDC" wp14:editId="5C511541">
                            <wp:extent cx="1089660" cy="25146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089660" cy="251460"/>
                                    </a:xfrm>
                                    <a:prstGeom prst="rect">
                                      <a:avLst/>
                                    </a:prstGeom>
                                  </pic:spPr>
                                </pic:pic>
                              </a:graphicData>
                            </a:graphic>
                          </wp:inline>
                        </w:drawing>
                      </w:r>
                    </w:p>
                  </w:txbxContent>
                </v:textbox>
                <w10:wrap type="square"/>
              </v:shape>
            </w:pict>
          </mc:Fallback>
        </mc:AlternateContent>
      </w:r>
      <w:r w:rsidR="00327231">
        <w:rPr>
          <w:rFonts w:asciiTheme="majorEastAsia" w:eastAsiaTheme="minorEastAsia" w:hAnsiTheme="majorEastAsia" w:cstheme="majorEastAsia"/>
          <w:noProof/>
        </w:rPr>
        <mc:AlternateContent>
          <mc:Choice Requires="wps">
            <w:drawing>
              <wp:anchor distT="0" distB="0" distL="114300" distR="114300" simplePos="0" relativeHeight="251892736" behindDoc="0" locked="0" layoutInCell="1" allowOverlap="1" wp14:anchorId="16D7A377" wp14:editId="33BE1A63">
                <wp:simplePos x="0" y="0"/>
                <wp:positionH relativeFrom="column">
                  <wp:posOffset>622935</wp:posOffset>
                </wp:positionH>
                <wp:positionV relativeFrom="paragraph">
                  <wp:posOffset>1941195</wp:posOffset>
                </wp:positionV>
                <wp:extent cx="1489710" cy="342900"/>
                <wp:effectExtent l="0" t="0" r="0" b="12700"/>
                <wp:wrapSquare wrapText="bothSides"/>
                <wp:docPr id="166" name="Text Box 166"/>
                <wp:cNvGraphicFramePr/>
                <a:graphic xmlns:a="http://schemas.openxmlformats.org/drawingml/2006/main">
                  <a:graphicData uri="http://schemas.microsoft.com/office/word/2010/wordprocessingShape">
                    <wps:wsp>
                      <wps:cNvSpPr txBox="1"/>
                      <wps:spPr>
                        <a:xfrm>
                          <a:off x="0" y="0"/>
                          <a:ext cx="148971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D5AFE3" w14:textId="121A0E55" w:rsidR="009A6663" w:rsidRPr="001B40F6" w:rsidRDefault="009A6663" w:rsidP="00327231">
                            <w:pPr>
                              <w:rPr>
                                <w:i/>
                              </w:rPr>
                            </w:pPr>
                            <w:r w:rsidRPr="001B40F6">
                              <w:rPr>
                                <w:i/>
                              </w:rPr>
                              <w:t>Expanding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5="http://schemas.microsoft.com/office/word/2012/wordml">
            <w:pict>
              <v:shape w14:anchorId="16D7A377" id="Text Box 166" o:spid="_x0000_s1082" type="#_x0000_t202" style="position:absolute;margin-left:49.05pt;margin-top:152.85pt;width:117.3pt;height:27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" filled="f" stroked="f">
                <v:textbox>
                  <w:txbxContent>
                    <w:p w14:paraId="65D5AFE3" w14:textId="121A0E55" w:rsidR="00327231" w:rsidRPr="001B40F6" w:rsidRDefault="00327231" w:rsidP="00327231">
                      <w:pPr>
                        <w:rPr>
                          <w:i/>
                        </w:rPr>
                      </w:pPr>
                      <w:r w:rsidRPr="001B40F6">
                        <w:rPr>
                          <w:i/>
                        </w:rPr>
                        <w:t>Expanding Window</w:t>
                      </w:r>
                    </w:p>
                  </w:txbxContent>
                </v:textbox>
                <w10:wrap type="square"/>
              </v:shape>
            </w:pict>
          </mc:Fallback>
        </mc:AlternateContent>
      </w:r>
      <w:r w:rsidR="00040BEB">
        <w:rPr>
          <w:rFonts w:asciiTheme="majorEastAsia" w:eastAsiaTheme="minorEastAsia" w:hAnsiTheme="majorEastAsia" w:cstheme="majorEastAsia"/>
          <w:noProof/>
        </w:rPr>
        <w:drawing>
          <wp:anchor distT="0" distB="0" distL="114300" distR="114300" simplePos="0" relativeHeight="251869184" behindDoc="0" locked="0" layoutInCell="1" allowOverlap="1" wp14:anchorId="66D3110A" wp14:editId="7699A031">
            <wp:simplePos x="0" y="0"/>
            <wp:positionH relativeFrom="column">
              <wp:posOffset>2912745</wp:posOffset>
            </wp:positionH>
            <wp:positionV relativeFrom="paragraph">
              <wp:posOffset>1942465</wp:posOffset>
            </wp:positionV>
            <wp:extent cx="3251835" cy="2167890"/>
            <wp:effectExtent l="0" t="0" r="0" b="0"/>
            <wp:wrapNone/>
            <wp:docPr id="150" name="Picture 150" descr="../Code/Normalization/ar_shift_one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de/Normalization/ar_shift_onecros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51835" cy="216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040BEB">
        <w:rPr>
          <w:rFonts w:asciiTheme="majorEastAsia" w:eastAsiaTheme="minorEastAsia" w:hAnsiTheme="majorEastAsia" w:cstheme="majorEastAsia"/>
          <w:noProof/>
        </w:rPr>
        <w:drawing>
          <wp:anchor distT="0" distB="0" distL="114300" distR="114300" simplePos="0" relativeHeight="251870208" behindDoc="0" locked="0" layoutInCell="1" allowOverlap="1" wp14:anchorId="37C5391B" wp14:editId="7EA35E4D">
            <wp:simplePos x="0" y="0"/>
            <wp:positionH relativeFrom="column">
              <wp:posOffset>-291465</wp:posOffset>
            </wp:positionH>
            <wp:positionV relativeFrom="paragraph">
              <wp:posOffset>1949450</wp:posOffset>
            </wp:positionV>
            <wp:extent cx="3251835" cy="2167890"/>
            <wp:effectExtent l="0" t="0" r="0" b="0"/>
            <wp:wrapNone/>
            <wp:docPr id="151" name="Picture 151" descr="../Code/Normalization/ar_expand_one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de/Normalization/ar_expand_onecros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51835" cy="216789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05">
        <w:rPr>
          <w:rFonts w:asciiTheme="majorEastAsia" w:eastAsiaTheme="minorEastAsia" w:hAnsiTheme="majorEastAsia" w:cstheme="majorEastAsia"/>
          <w:noProof/>
        </w:rPr>
        <w:drawing>
          <wp:anchor distT="0" distB="0" distL="114300" distR="114300" simplePos="0" relativeHeight="251866112" behindDoc="0" locked="0" layoutInCell="1" allowOverlap="1" wp14:anchorId="2E4DEAF3" wp14:editId="5C659C64">
            <wp:simplePos x="0" y="0"/>
            <wp:positionH relativeFrom="column">
              <wp:posOffset>-177165</wp:posOffset>
            </wp:positionH>
            <wp:positionV relativeFrom="paragraph">
              <wp:posOffset>4120515</wp:posOffset>
            </wp:positionV>
            <wp:extent cx="3152775" cy="2101850"/>
            <wp:effectExtent l="0" t="0" r="0" b="6350"/>
            <wp:wrapNone/>
            <wp:docPr id="137" name="Picture 137" descr="../Code/Normalization/unnorm_one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de/Normalization/unnorm_onecros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152775"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05">
        <w:rPr>
          <w:rFonts w:asciiTheme="majorEastAsia" w:eastAsiaTheme="minorEastAsia" w:hAnsiTheme="majorEastAsia" w:cstheme="majorEastAsia"/>
          <w:noProof/>
        </w:rPr>
        <w:drawing>
          <wp:anchor distT="0" distB="0" distL="114300" distR="114300" simplePos="0" relativeHeight="251868160" behindDoc="0" locked="0" layoutInCell="1" allowOverlap="1" wp14:anchorId="7455F0A8" wp14:editId="412DA23D">
            <wp:simplePos x="0" y="0"/>
            <wp:positionH relativeFrom="column">
              <wp:posOffset>2908935</wp:posOffset>
            </wp:positionH>
            <wp:positionV relativeFrom="paragraph">
              <wp:posOffset>-111760</wp:posOffset>
            </wp:positionV>
            <wp:extent cx="3171825" cy="2114550"/>
            <wp:effectExtent l="0" t="0" r="3175" b="0"/>
            <wp:wrapNone/>
            <wp:docPr id="130" name="Picture 130" descr="../Code/Normalization/avgsub_one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de/Normalization/avgsub_onecros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171825"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05">
        <w:rPr>
          <w:rFonts w:asciiTheme="majorEastAsia" w:eastAsiaTheme="minorEastAsia" w:hAnsiTheme="majorEastAsia" w:cstheme="majorEastAsia"/>
          <w:noProof/>
        </w:rPr>
        <w:drawing>
          <wp:anchor distT="0" distB="0" distL="114300" distR="114300" simplePos="0" relativeHeight="251867136" behindDoc="0" locked="0" layoutInCell="1" allowOverlap="1" wp14:anchorId="59A52CA6" wp14:editId="0EB5C5F2">
            <wp:simplePos x="0" y="0"/>
            <wp:positionH relativeFrom="column">
              <wp:posOffset>-287655</wp:posOffset>
            </wp:positionH>
            <wp:positionV relativeFrom="paragraph">
              <wp:posOffset>-115570</wp:posOffset>
            </wp:positionV>
            <wp:extent cx="3152775" cy="2101850"/>
            <wp:effectExtent l="0" t="0" r="0" b="6350"/>
            <wp:wrapNone/>
            <wp:docPr id="132" name="Picture 132" descr="../Code/Normalization/znorm_onecr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de/Normalization/znorm_onecros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152775" cy="2101850"/>
                    </a:xfrm>
                    <a:prstGeom prst="rect">
                      <a:avLst/>
                    </a:prstGeom>
                    <a:noFill/>
                    <a:ln>
                      <a:noFill/>
                    </a:ln>
                  </pic:spPr>
                </pic:pic>
              </a:graphicData>
            </a:graphic>
            <wp14:sizeRelH relativeFrom="page">
              <wp14:pctWidth>0</wp14:pctWidth>
            </wp14:sizeRelH>
            <wp14:sizeRelV relativeFrom="page">
              <wp14:pctHeight>0</wp14:pctHeight>
            </wp14:sizeRelV>
          </wp:anchor>
        </w:drawing>
      </w:r>
      <w:r w:rsidR="00AF5105">
        <w:rPr>
          <w:rFonts w:asciiTheme="majorEastAsia" w:eastAsiaTheme="minorEastAsia" w:hAnsiTheme="majorEastAsia" w:cstheme="majorEastAsia"/>
        </w:rPr>
        <w:br w:type="page"/>
      </w:r>
    </w:p>
    <w:p w14:paraId="41834670" w14:textId="77777777" w:rsidR="00AF5105" w:rsidRDefault="00AF5105">
      <w:pPr>
        <w:rPr>
          <w:rFonts w:asciiTheme="majorEastAsia" w:eastAsiaTheme="minorEastAsia" w:hAnsiTheme="majorEastAsia" w:cstheme="majorEastAsia"/>
        </w:rPr>
      </w:pPr>
    </w:p>
    <w:p w14:paraId="53CA9AE2" w14:textId="1BB1EB7C" w:rsidR="00D55C45" w:rsidRPr="00536B8B" w:rsidRDefault="006222EB" w:rsidP="00C62AE0">
      <w:pPr>
        <w:rPr>
          <w:rFonts w:ascii="Arial" w:eastAsiaTheme="minorEastAsia" w:hAnsi="Arial" w:cs="Arial"/>
          <w:b/>
        </w:rPr>
      </w:pPr>
      <w:r w:rsidRPr="00536B8B">
        <w:rPr>
          <w:rFonts w:ascii="Arial" w:eastAsiaTheme="minorEastAsia" w:hAnsi="Arial" w:cs="Arial"/>
          <w:b/>
        </w:rPr>
        <w:t xml:space="preserve">RESULTS </w:t>
      </w:r>
    </w:p>
    <w:p w14:paraId="0CCB9225" w14:textId="77777777" w:rsidR="0040150E" w:rsidRDefault="0040150E" w:rsidP="00C62AE0">
      <w:pPr>
        <w:rPr>
          <w:rFonts w:asciiTheme="majorEastAsia" w:eastAsiaTheme="minorEastAsia" w:hAnsiTheme="majorEastAsia" w:cstheme="majorEastAsia"/>
        </w:rPr>
      </w:pPr>
    </w:p>
    <w:p w14:paraId="6C7E7BB4" w14:textId="0F68D4D7" w:rsidR="0040150E" w:rsidRPr="00536B8B" w:rsidRDefault="0040150E" w:rsidP="00C62AE0">
      <w:pPr>
        <w:rPr>
          <w:rFonts w:ascii="Arial" w:eastAsiaTheme="minorEastAsia" w:hAnsi="Arial" w:cs="Arial"/>
          <w:i/>
        </w:rPr>
      </w:pPr>
      <w:r w:rsidRPr="00536B8B">
        <w:rPr>
          <w:rFonts w:ascii="Arial" w:eastAsiaTheme="minorEastAsia" w:hAnsi="Arial" w:cs="Arial"/>
          <w:i/>
        </w:rPr>
        <w:t>k-</w:t>
      </w:r>
      <w:r w:rsidR="006222EB">
        <w:rPr>
          <w:rFonts w:ascii="Arial" w:eastAsiaTheme="minorEastAsia" w:hAnsi="Arial" w:cs="Arial"/>
          <w:i/>
        </w:rPr>
        <w:t>Nearest Neighbor Classification:</w:t>
      </w:r>
      <w:r w:rsidR="00980D08">
        <w:rPr>
          <w:rFonts w:ascii="Arial" w:eastAsiaTheme="minorEastAsia" w:hAnsi="Arial" w:cs="Arial"/>
          <w:i/>
        </w:rPr>
        <w:t xml:space="preserve"> Fixed Length Approach</w:t>
      </w:r>
    </w:p>
    <w:p w14:paraId="370C6956" w14:textId="78BE4F9E" w:rsidR="00E726CD" w:rsidRPr="00536B8B" w:rsidRDefault="00F96254" w:rsidP="00C62AE0">
      <w:pPr>
        <w:rPr>
          <w:rFonts w:ascii="Arial" w:eastAsiaTheme="minorEastAsia" w:hAnsi="Arial" w:cs="Arial"/>
        </w:rPr>
      </w:pPr>
      <w:r w:rsidRPr="00536B8B">
        <w:rPr>
          <w:rFonts w:ascii="Arial" w:eastAsiaTheme="minorEastAsia" w:hAnsi="Arial" w:cs="Arial"/>
        </w:rPr>
        <w:t xml:space="preserve">We examined the </w:t>
      </w:r>
      <w:r w:rsidR="00190AFD" w:rsidRPr="00536B8B">
        <w:rPr>
          <w:rFonts w:ascii="Arial" w:eastAsiaTheme="minorEastAsia" w:hAnsi="Arial" w:cs="Arial"/>
        </w:rPr>
        <w:t xml:space="preserve">performance of the </w:t>
      </w:r>
      <w:r w:rsidR="003321A4" w:rsidRPr="00536B8B">
        <w:rPr>
          <w:rFonts w:ascii="Arial" w:eastAsiaTheme="minorEastAsia" w:hAnsi="Arial" w:cs="Arial"/>
        </w:rPr>
        <w:t xml:space="preserve">nearest neighbor </w:t>
      </w:r>
      <w:r w:rsidR="00190AFD" w:rsidRPr="00536B8B">
        <w:rPr>
          <w:rFonts w:ascii="Arial" w:eastAsiaTheme="minorEastAsia" w:hAnsi="Arial" w:cs="Arial"/>
        </w:rPr>
        <w:t xml:space="preserve">algorithm in </w:t>
      </w:r>
      <w:r w:rsidRPr="00536B8B">
        <w:rPr>
          <w:rFonts w:ascii="Arial" w:eastAsiaTheme="minorEastAsia" w:hAnsi="Arial" w:cs="Arial"/>
        </w:rPr>
        <w:t>response to changes in three main parameters: (</w:t>
      </w:r>
      <w:proofErr w:type="spellStart"/>
      <w:r w:rsidRPr="00536B8B">
        <w:rPr>
          <w:rFonts w:ascii="Arial" w:eastAsiaTheme="minorEastAsia" w:hAnsi="Arial" w:cs="Arial"/>
        </w:rPr>
        <w:t>i</w:t>
      </w:r>
      <w:proofErr w:type="spellEnd"/>
      <w:r w:rsidRPr="00536B8B">
        <w:rPr>
          <w:rFonts w:ascii="Arial" w:eastAsiaTheme="minorEastAsia" w:hAnsi="Arial" w:cs="Arial"/>
        </w:rPr>
        <w:t xml:space="preserve">) the amount of noise </w:t>
      </w:r>
      <w:r w:rsidR="00040BEB">
        <w:rPr>
          <w:rFonts w:ascii="Arial" w:eastAsiaTheme="minorEastAsia" w:hAnsi="Arial" w:cs="Arial"/>
        </w:rPr>
        <w:t xml:space="preserve">in the measurements, </w:t>
      </w:r>
      <w:r w:rsidRPr="00536B8B">
        <w:rPr>
          <w:rFonts w:ascii="Arial" w:eastAsiaTheme="minorEastAsia" w:hAnsi="Arial" w:cs="Arial"/>
        </w:rPr>
        <w:t xml:space="preserve">(ii) the </w:t>
      </w:r>
      <w:r w:rsidR="003321A4" w:rsidRPr="00536B8B">
        <w:rPr>
          <w:rFonts w:ascii="Arial" w:eastAsiaTheme="minorEastAsia" w:hAnsi="Arial" w:cs="Arial"/>
        </w:rPr>
        <w:t>frequency of measurements, and</w:t>
      </w:r>
      <w:r w:rsidRPr="00536B8B">
        <w:rPr>
          <w:rFonts w:ascii="Arial" w:eastAsiaTheme="minorEastAsia" w:hAnsi="Arial" w:cs="Arial"/>
        </w:rPr>
        <w:t xml:space="preserve"> (iii) the total amount of time </w:t>
      </w:r>
      <w:r w:rsidR="00190AFD" w:rsidRPr="00536B8B">
        <w:rPr>
          <w:rFonts w:ascii="Arial" w:eastAsiaTheme="minorEastAsia" w:hAnsi="Arial" w:cs="Arial"/>
        </w:rPr>
        <w:t xml:space="preserve">over which measurements were taken. </w:t>
      </w:r>
      <w:r w:rsidR="00B31F8B">
        <w:rPr>
          <w:rFonts w:ascii="Arial" w:eastAsiaTheme="minorEastAsia" w:hAnsi="Arial" w:cs="Arial"/>
        </w:rPr>
        <w:t xml:space="preserve">The purpose of this analysis was to examine parameters that may be adjusted in the clinic, and to determine clinically feasible noise levels and sampling frequencies that will lead to earliest detection time with highest accuracy. </w:t>
      </w:r>
      <w:r w:rsidR="003321A4" w:rsidRPr="00536B8B">
        <w:rPr>
          <w:rFonts w:ascii="Arial" w:eastAsiaTheme="minorEastAsia" w:hAnsi="Arial" w:cs="Arial"/>
        </w:rPr>
        <w:t xml:space="preserve">Keeping one of the parameter values fixed, a two-way analysis was performed on the remaining two parameters. </w:t>
      </w:r>
      <w:r w:rsidR="002D6858" w:rsidRPr="00536B8B">
        <w:rPr>
          <w:rFonts w:ascii="Arial" w:eastAsiaTheme="minorEastAsia" w:hAnsi="Arial" w:cs="Arial"/>
        </w:rPr>
        <w:t>The combinations</w:t>
      </w:r>
      <w:r w:rsidR="003321A4" w:rsidRPr="00536B8B">
        <w:rPr>
          <w:rFonts w:ascii="Arial" w:eastAsiaTheme="minorEastAsia" w:hAnsi="Arial" w:cs="Arial"/>
        </w:rPr>
        <w:t xml:space="preserve"> that resulted in a classification accuracy of greater than 80%, greater than 95%, and greater than 99% were plotted</w:t>
      </w:r>
      <w:r w:rsidR="00DB44B0" w:rsidRPr="00536B8B">
        <w:rPr>
          <w:rFonts w:ascii="Arial" w:eastAsiaTheme="minorEastAsia" w:hAnsi="Arial" w:cs="Arial"/>
        </w:rPr>
        <w:t xml:space="preserve">, with the x-axis depicting one parameter value and the y-axis depicting the second parameter value </w:t>
      </w:r>
      <w:r w:rsidR="00DA5529" w:rsidRPr="00536B8B">
        <w:rPr>
          <w:rFonts w:ascii="Arial" w:eastAsiaTheme="minorEastAsia" w:hAnsi="Arial" w:cs="Arial"/>
        </w:rPr>
        <w:t>(f</w:t>
      </w:r>
      <w:r w:rsidR="002D6858" w:rsidRPr="00536B8B">
        <w:rPr>
          <w:rFonts w:ascii="Arial" w:eastAsiaTheme="minorEastAsia" w:hAnsi="Arial" w:cs="Arial"/>
        </w:rPr>
        <w:t xml:space="preserve">igs 1.2, 1.5, 1.6). </w:t>
      </w:r>
    </w:p>
    <w:p w14:paraId="7B4B78DF" w14:textId="77777777" w:rsidR="00E726CD" w:rsidRPr="00536B8B" w:rsidRDefault="00E726CD" w:rsidP="00C62AE0">
      <w:pPr>
        <w:rPr>
          <w:rFonts w:ascii="Arial" w:eastAsiaTheme="minorEastAsia" w:hAnsi="Arial" w:cs="Arial"/>
        </w:rPr>
      </w:pPr>
    </w:p>
    <w:p w14:paraId="3F9E8779" w14:textId="0D54896A" w:rsidR="00F96254" w:rsidRPr="00536B8B" w:rsidRDefault="00DB44B0" w:rsidP="00C62AE0">
      <w:pPr>
        <w:rPr>
          <w:rFonts w:ascii="Arial" w:eastAsiaTheme="minorEastAsia" w:hAnsi="Arial" w:cs="Arial"/>
          <w:color w:val="000000" w:themeColor="text1"/>
        </w:rPr>
      </w:pPr>
      <w:r w:rsidRPr="00536B8B">
        <w:rPr>
          <w:rFonts w:ascii="Arial" w:eastAsiaTheme="minorEastAsia" w:hAnsi="Arial" w:cs="Arial"/>
        </w:rPr>
        <w:t>With noise fixed at 0%, only two observations were needed for the classification to achieve greater than 99% accuracy, regardless of sampling frequency</w:t>
      </w:r>
      <w:r w:rsidR="00DA5529" w:rsidRPr="00536B8B">
        <w:rPr>
          <w:rFonts w:ascii="Arial" w:eastAsiaTheme="minorEastAsia" w:hAnsi="Arial" w:cs="Arial"/>
        </w:rPr>
        <w:t xml:space="preserve"> (f</w:t>
      </w:r>
      <w:r w:rsidR="00E726CD" w:rsidRPr="00536B8B">
        <w:rPr>
          <w:rFonts w:ascii="Arial" w:eastAsiaTheme="minorEastAsia" w:hAnsi="Arial" w:cs="Arial"/>
        </w:rPr>
        <w:t>ig 1.2</w:t>
      </w:r>
      <w:r w:rsidR="00536B8B" w:rsidRPr="00536B8B">
        <w:rPr>
          <w:rFonts w:ascii="Arial" w:eastAsiaTheme="minorEastAsia" w:hAnsi="Arial" w:cs="Arial"/>
        </w:rPr>
        <w:t xml:space="preserve">, </w:t>
      </w:r>
      <w:r w:rsidR="00E726CD" w:rsidRPr="00536B8B">
        <w:rPr>
          <w:rFonts w:ascii="Arial" w:eastAsiaTheme="minorEastAsia" w:hAnsi="Arial" w:cs="Arial"/>
        </w:rPr>
        <w:t>A, slope = 1). With noise increased to 15%, the necessary length of observation appears to grow logarithmically as the frequency of sampling decreases. This relationship was explored in a three-way analysis of sampling frequency, total number of observations, and classification sensitivity and specificity</w:t>
      </w:r>
      <w:r w:rsidR="00DA5529" w:rsidRPr="00536B8B">
        <w:rPr>
          <w:rFonts w:ascii="Arial" w:eastAsiaTheme="minorEastAsia" w:hAnsi="Arial" w:cs="Arial"/>
        </w:rPr>
        <w:t xml:space="preserve"> (f</w:t>
      </w:r>
      <w:r w:rsidR="00E726CD" w:rsidRPr="00536B8B">
        <w:rPr>
          <w:rFonts w:ascii="Arial" w:eastAsiaTheme="minorEastAsia" w:hAnsi="Arial" w:cs="Arial"/>
        </w:rPr>
        <w:t xml:space="preserve">ig 1.3). </w:t>
      </w:r>
      <w:r w:rsidR="00DA5529" w:rsidRPr="00536B8B">
        <w:rPr>
          <w:rFonts w:ascii="Arial" w:eastAsiaTheme="minorEastAsia" w:hAnsi="Arial" w:cs="Arial"/>
        </w:rPr>
        <w:t>Examining the plot visually, t</w:t>
      </w:r>
      <w:r w:rsidR="00504EC8" w:rsidRPr="00536B8B">
        <w:rPr>
          <w:rFonts w:ascii="Arial" w:eastAsiaTheme="minorEastAsia" w:hAnsi="Arial" w:cs="Arial"/>
        </w:rPr>
        <w:t xml:space="preserve">he border between </w:t>
      </w:r>
      <w:r w:rsidR="00963F7F" w:rsidRPr="00536B8B">
        <w:rPr>
          <w:rFonts w:ascii="Arial" w:eastAsiaTheme="minorEastAsia" w:hAnsi="Arial" w:cs="Arial"/>
        </w:rPr>
        <w:t xml:space="preserve">the light yellow colored region (higher sensitivity and specificity) </w:t>
      </w:r>
      <w:r w:rsidR="00504EC8" w:rsidRPr="00536B8B">
        <w:rPr>
          <w:rFonts w:ascii="Arial" w:eastAsiaTheme="minorEastAsia" w:hAnsi="Arial" w:cs="Arial"/>
        </w:rPr>
        <w:t>and the darker green colored region</w:t>
      </w:r>
      <w:r w:rsidR="00963F7F" w:rsidRPr="00536B8B">
        <w:rPr>
          <w:rFonts w:ascii="Arial" w:eastAsiaTheme="minorEastAsia" w:hAnsi="Arial" w:cs="Arial"/>
        </w:rPr>
        <w:t xml:space="preserve"> (lower sensitivity and specificity) </w:t>
      </w:r>
      <w:r w:rsidR="00504EC8" w:rsidRPr="00536B8B">
        <w:rPr>
          <w:rFonts w:ascii="Arial" w:eastAsiaTheme="minorEastAsia" w:hAnsi="Arial" w:cs="Arial"/>
        </w:rPr>
        <w:t>seems to follow a power function with respect t</w:t>
      </w:r>
      <w:r w:rsidR="00963F7F" w:rsidRPr="00536B8B">
        <w:rPr>
          <w:rFonts w:ascii="Arial" w:eastAsiaTheme="minorEastAsia" w:hAnsi="Arial" w:cs="Arial"/>
        </w:rPr>
        <w:t xml:space="preserve">o sampling frequency. The </w:t>
      </w:r>
      <w:proofErr w:type="spellStart"/>
      <w:r w:rsidR="00963F7F" w:rsidRPr="00536B8B">
        <w:rPr>
          <w:rFonts w:ascii="Arial" w:eastAsiaTheme="minorEastAsia" w:hAnsi="Arial" w:cs="Arial"/>
        </w:rPr>
        <w:t>x</w:t>
      </w:r>
      <w:proofErr w:type="gramStart"/>
      <w:r w:rsidR="00963F7F" w:rsidRPr="00536B8B">
        <w:rPr>
          <w:rFonts w:ascii="Arial" w:eastAsiaTheme="minorEastAsia" w:hAnsi="Arial" w:cs="Arial"/>
        </w:rPr>
        <w:t>,y</w:t>
      </w:r>
      <w:proofErr w:type="spellEnd"/>
      <w:proofErr w:type="gramEnd"/>
      <w:r w:rsidR="00963F7F" w:rsidRPr="00536B8B">
        <w:rPr>
          <w:rFonts w:ascii="Arial" w:eastAsiaTheme="minorEastAsia" w:hAnsi="Arial" w:cs="Arial"/>
        </w:rPr>
        <w:t xml:space="preserve"> pairs corresponding to 95% </w:t>
      </w:r>
      <w:r w:rsidR="00DA5529" w:rsidRPr="00536B8B">
        <w:rPr>
          <w:rFonts w:ascii="Arial" w:eastAsiaTheme="minorEastAsia" w:hAnsi="Arial" w:cs="Arial"/>
        </w:rPr>
        <w:t xml:space="preserve">sensitivity </w:t>
      </w:r>
      <w:r w:rsidR="00963F7F" w:rsidRPr="00536B8B">
        <w:rPr>
          <w:rFonts w:ascii="Arial" w:eastAsiaTheme="minorEastAsia" w:hAnsi="Arial" w:cs="Arial"/>
        </w:rPr>
        <w:t xml:space="preserve">were log-transformed and fit using least-squares linear </w:t>
      </w:r>
      <w:r w:rsidR="00860E75" w:rsidRPr="00536B8B">
        <w:rPr>
          <w:rFonts w:ascii="Arial" w:eastAsiaTheme="minorEastAsia" w:hAnsi="Arial" w:cs="Arial"/>
        </w:rPr>
        <w:t xml:space="preserve">regression. </w:t>
      </w:r>
      <w:r w:rsidR="00DA5529" w:rsidRPr="00536B8B">
        <w:rPr>
          <w:rFonts w:ascii="Arial" w:eastAsiaTheme="minorEastAsia" w:hAnsi="Arial" w:cs="Arial"/>
          <w:color w:val="000000" w:themeColor="text1"/>
        </w:rPr>
        <w:t xml:space="preserve">The fit is best for higher sampling frequencies; as the time between samples increases beyond 150 days, two observations </w:t>
      </w:r>
      <w:r w:rsidR="00FF2E4D">
        <w:rPr>
          <w:rFonts w:ascii="Arial" w:eastAsiaTheme="minorEastAsia" w:hAnsi="Arial" w:cs="Arial"/>
          <w:color w:val="000000" w:themeColor="text1"/>
        </w:rPr>
        <w:t>were sufficient</w:t>
      </w:r>
      <w:r w:rsidR="00DA5529" w:rsidRPr="00536B8B">
        <w:rPr>
          <w:rFonts w:ascii="Arial" w:eastAsiaTheme="minorEastAsia" w:hAnsi="Arial" w:cs="Arial"/>
          <w:color w:val="000000" w:themeColor="text1"/>
        </w:rPr>
        <w:t xml:space="preserve"> to achieve greater than 95% sensitivity, and the points flatten to a horizontal line (fig 1.4</w:t>
      </w:r>
      <w:r w:rsidR="00536B8B" w:rsidRPr="00536B8B">
        <w:rPr>
          <w:rFonts w:ascii="Arial" w:eastAsiaTheme="minorEastAsia" w:hAnsi="Arial" w:cs="Arial"/>
          <w:color w:val="000000" w:themeColor="text1"/>
        </w:rPr>
        <w:t xml:space="preserve">, </w:t>
      </w:r>
      <w:r w:rsidR="00DA5529" w:rsidRPr="00536B8B">
        <w:rPr>
          <w:rFonts w:ascii="Arial" w:eastAsiaTheme="minorEastAsia" w:hAnsi="Arial" w:cs="Arial"/>
          <w:color w:val="000000" w:themeColor="text1"/>
        </w:rPr>
        <w:t>A</w:t>
      </w:r>
      <w:r w:rsidR="008C025E" w:rsidRPr="00536B8B">
        <w:rPr>
          <w:rFonts w:ascii="Arial" w:eastAsiaTheme="minorEastAsia" w:hAnsi="Arial" w:cs="Arial"/>
          <w:color w:val="000000" w:themeColor="text1"/>
        </w:rPr>
        <w:t>4</w:t>
      </w:r>
      <w:r w:rsidR="00DA5529" w:rsidRPr="00536B8B">
        <w:rPr>
          <w:rFonts w:ascii="Arial" w:eastAsiaTheme="minorEastAsia" w:hAnsi="Arial" w:cs="Arial"/>
          <w:color w:val="000000" w:themeColor="text1"/>
        </w:rPr>
        <w:t xml:space="preserve">). </w:t>
      </w:r>
      <w:r w:rsidR="008C025E" w:rsidRPr="00536B8B">
        <w:rPr>
          <w:rFonts w:ascii="Arial" w:eastAsiaTheme="minorEastAsia" w:hAnsi="Arial" w:cs="Arial"/>
          <w:color w:val="000000" w:themeColor="text1"/>
        </w:rPr>
        <w:t>Applying the fitted equation to the observation length, which was calculated as the product of the time between samples and the number of observations – 1, again the fit is most appropriate for higher sampling frequencies (fig 1.4</w:t>
      </w:r>
      <w:r w:rsidR="00536B8B" w:rsidRPr="00536B8B">
        <w:rPr>
          <w:rFonts w:ascii="Arial" w:eastAsiaTheme="minorEastAsia" w:hAnsi="Arial" w:cs="Arial"/>
          <w:color w:val="000000" w:themeColor="text1"/>
        </w:rPr>
        <w:t xml:space="preserve">, </w:t>
      </w:r>
      <w:r w:rsidR="008C025E" w:rsidRPr="00536B8B">
        <w:rPr>
          <w:rFonts w:ascii="Arial" w:eastAsiaTheme="minorEastAsia" w:hAnsi="Arial" w:cs="Arial"/>
          <w:color w:val="000000" w:themeColor="text1"/>
        </w:rPr>
        <w:t>B1)</w:t>
      </w:r>
      <w:r w:rsidR="00206B7C">
        <w:rPr>
          <w:rFonts w:ascii="Arial" w:eastAsiaTheme="minorEastAsia" w:hAnsi="Arial" w:cs="Arial"/>
          <w:color w:val="000000" w:themeColor="text1"/>
        </w:rPr>
        <w:t>.</w:t>
      </w:r>
    </w:p>
    <w:p w14:paraId="43E5B974" w14:textId="77777777" w:rsidR="008C025E" w:rsidRPr="00536B8B" w:rsidRDefault="008C025E" w:rsidP="00C62AE0">
      <w:pPr>
        <w:rPr>
          <w:rFonts w:ascii="Arial" w:eastAsiaTheme="minorEastAsia" w:hAnsi="Arial" w:cs="Arial"/>
          <w:color w:val="000000" w:themeColor="text1"/>
        </w:rPr>
      </w:pPr>
    </w:p>
    <w:p w14:paraId="7608D876" w14:textId="563CCC78" w:rsidR="00B31F8B" w:rsidRPr="00536B8B" w:rsidRDefault="008C025E" w:rsidP="00C62AE0">
      <w:pPr>
        <w:rPr>
          <w:rFonts w:ascii="Arial" w:eastAsiaTheme="minorEastAsia" w:hAnsi="Arial" w:cs="Arial"/>
          <w:color w:val="000000" w:themeColor="text1"/>
        </w:rPr>
      </w:pPr>
      <w:r w:rsidRPr="00536B8B">
        <w:rPr>
          <w:rFonts w:ascii="Arial" w:eastAsiaTheme="minorEastAsia" w:hAnsi="Arial" w:cs="Arial"/>
          <w:color w:val="000000" w:themeColor="text1"/>
        </w:rPr>
        <w:t xml:space="preserve">Classification accuracy was also assessed with two fixed </w:t>
      </w:r>
      <w:r w:rsidR="00FF2E4D">
        <w:rPr>
          <w:rFonts w:ascii="Arial" w:eastAsiaTheme="minorEastAsia" w:hAnsi="Arial" w:cs="Arial"/>
          <w:color w:val="000000" w:themeColor="text1"/>
        </w:rPr>
        <w:t xml:space="preserve">parameters </w:t>
      </w:r>
      <w:r w:rsidRPr="00536B8B">
        <w:rPr>
          <w:rFonts w:ascii="Arial" w:eastAsiaTheme="minorEastAsia" w:hAnsi="Arial" w:cs="Arial"/>
          <w:color w:val="000000" w:themeColor="text1"/>
        </w:rPr>
        <w:t>and one varying parameter. With sampling frequency and observation length fixed, incr</w:t>
      </w:r>
      <w:r w:rsidR="00FF2E4D">
        <w:rPr>
          <w:rFonts w:ascii="Arial" w:eastAsiaTheme="minorEastAsia" w:hAnsi="Arial" w:cs="Arial"/>
          <w:color w:val="000000" w:themeColor="text1"/>
        </w:rPr>
        <w:t>easing noise from 0 % to 10% had</w:t>
      </w:r>
      <w:r w:rsidRPr="00536B8B">
        <w:rPr>
          <w:rFonts w:ascii="Arial" w:eastAsiaTheme="minorEastAsia" w:hAnsi="Arial" w:cs="Arial"/>
          <w:color w:val="000000" w:themeColor="text1"/>
        </w:rPr>
        <w:t xml:space="preserve"> little effect on classification performance across all three </w:t>
      </w:r>
      <w:r w:rsidR="00FF2E4D">
        <w:rPr>
          <w:rFonts w:ascii="Arial" w:eastAsiaTheme="minorEastAsia" w:hAnsi="Arial" w:cs="Arial"/>
          <w:color w:val="000000" w:themeColor="text1"/>
        </w:rPr>
        <w:t>noise models. As noise increased above 10%, accuracy decreased</w:t>
      </w:r>
      <w:r w:rsidRPr="00536B8B">
        <w:rPr>
          <w:rFonts w:ascii="Arial" w:eastAsiaTheme="minorEastAsia" w:hAnsi="Arial" w:cs="Arial"/>
          <w:color w:val="000000" w:themeColor="text1"/>
        </w:rPr>
        <w:t xml:space="preserve"> significantly (fig 1.8). With noise and sampling frequency fixed, incr</w:t>
      </w:r>
      <w:r w:rsidR="00FF2E4D">
        <w:rPr>
          <w:rFonts w:ascii="Arial" w:eastAsiaTheme="minorEastAsia" w:hAnsi="Arial" w:cs="Arial"/>
          <w:color w:val="000000" w:themeColor="text1"/>
        </w:rPr>
        <w:t>easing observation time improved</w:t>
      </w:r>
      <w:r w:rsidRPr="00536B8B">
        <w:rPr>
          <w:rFonts w:ascii="Arial" w:eastAsiaTheme="minorEastAsia" w:hAnsi="Arial" w:cs="Arial"/>
          <w:color w:val="000000" w:themeColor="text1"/>
        </w:rPr>
        <w:t xml:space="preserve"> classification accuracy. For all three noise models, </w:t>
      </w:r>
      <w:r w:rsidR="00FF2E4D">
        <w:rPr>
          <w:rFonts w:ascii="Arial" w:eastAsiaTheme="minorEastAsia" w:hAnsi="Arial" w:cs="Arial"/>
          <w:color w:val="000000" w:themeColor="text1"/>
        </w:rPr>
        <w:t>once the observation length was</w:t>
      </w:r>
      <w:r w:rsidR="00D44B77" w:rsidRPr="00536B8B">
        <w:rPr>
          <w:rFonts w:ascii="Arial" w:eastAsiaTheme="minorEastAsia" w:hAnsi="Arial" w:cs="Arial"/>
          <w:color w:val="000000" w:themeColor="text1"/>
        </w:rPr>
        <w:t xml:space="preserve"> long enough, </w:t>
      </w:r>
      <w:r w:rsidRPr="00536B8B">
        <w:rPr>
          <w:rFonts w:ascii="Arial" w:eastAsiaTheme="minorEastAsia" w:hAnsi="Arial" w:cs="Arial"/>
          <w:color w:val="000000" w:themeColor="text1"/>
        </w:rPr>
        <w:t xml:space="preserve">classification accuracy </w:t>
      </w:r>
      <w:r w:rsidR="00FF2E4D">
        <w:rPr>
          <w:rFonts w:ascii="Arial" w:eastAsiaTheme="minorEastAsia" w:hAnsi="Arial" w:cs="Arial"/>
          <w:color w:val="000000" w:themeColor="text1"/>
        </w:rPr>
        <w:t xml:space="preserve">reached its maximum 100%. This </w:t>
      </w:r>
      <w:proofErr w:type="spellStart"/>
      <w:r w:rsidR="00FF2E4D">
        <w:rPr>
          <w:rFonts w:ascii="Arial" w:eastAsiaTheme="minorEastAsia" w:hAnsi="Arial" w:cs="Arial"/>
          <w:color w:val="000000" w:themeColor="text1"/>
        </w:rPr>
        <w:t>occured</w:t>
      </w:r>
      <w:proofErr w:type="spellEnd"/>
      <w:r w:rsidR="00D44B77" w:rsidRPr="00536B8B">
        <w:rPr>
          <w:rFonts w:ascii="Arial" w:eastAsiaTheme="minorEastAsia" w:hAnsi="Arial" w:cs="Arial"/>
          <w:color w:val="000000" w:themeColor="text1"/>
        </w:rPr>
        <w:t xml:space="preserve"> earliest for the 0-mean percent noise model, followed by the percent noise model, and finally the constant noise model.</w:t>
      </w:r>
    </w:p>
    <w:p w14:paraId="16C83012" w14:textId="77777777" w:rsidR="00040BEB" w:rsidRPr="00040BEB" w:rsidRDefault="00040BEB" w:rsidP="00040BEB">
      <w:pPr>
        <w:rPr>
          <w:rFonts w:asciiTheme="majorEastAsia" w:eastAsiaTheme="minorEastAsia" w:hAnsiTheme="majorEastAsia" w:cstheme="majorEastAsia"/>
        </w:rPr>
      </w:pPr>
    </w:p>
    <w:p w14:paraId="18E8E9A6" w14:textId="2F529ECE" w:rsidR="00040BEB" w:rsidRPr="00040BEB" w:rsidRDefault="00040BEB" w:rsidP="00040BEB">
      <w:pPr>
        <w:rPr>
          <w:rFonts w:ascii="Arial" w:eastAsiaTheme="minorEastAsia" w:hAnsi="Arial" w:cs="Arial"/>
        </w:rPr>
      </w:pPr>
      <w:r w:rsidRPr="00040BEB">
        <w:rPr>
          <w:rFonts w:ascii="Arial" w:eastAsiaTheme="minorEastAsia" w:hAnsi="Arial" w:cs="Arial"/>
        </w:rPr>
        <w:t xml:space="preserve">Comparing across normalization methods, at low noise levels and with no variation in population baseline, using the z-score normalized, average subtracted, or </w:t>
      </w:r>
      <w:proofErr w:type="spellStart"/>
      <w:r w:rsidRPr="00040BEB">
        <w:rPr>
          <w:rFonts w:ascii="Arial" w:eastAsiaTheme="minorEastAsia" w:hAnsi="Arial" w:cs="Arial"/>
        </w:rPr>
        <w:t>unnormalized</w:t>
      </w:r>
      <w:proofErr w:type="spellEnd"/>
      <w:r w:rsidRPr="00040BEB">
        <w:rPr>
          <w:rFonts w:ascii="Arial" w:eastAsiaTheme="minorEastAsia" w:hAnsi="Arial" w:cs="Arial"/>
        </w:rPr>
        <w:t xml:space="preserve"> measurements produced nearly equivalent results with the nearest neighbor </w:t>
      </w:r>
      <w:r w:rsidRPr="00040BEB">
        <w:rPr>
          <w:rFonts w:ascii="Arial" w:eastAsiaTheme="minorEastAsia" w:hAnsi="Arial" w:cs="Arial"/>
        </w:rPr>
        <w:lastRenderedPageBreak/>
        <w:t xml:space="preserve">classification. Both the shifting and expanding window autoregressive models had lower sensitivity and specificity values (fig 2.2). At higher noise levels and no population baseline variation, the relative results of the autoregressive models improved (fig 2.3, 2.4). Upon adding variation to the healthy population baseline, at 5% noise level, the z-score normalized measurements yielded the highest f-scores. As noise level increased, the results across all methods became more similar, and none of the normalization methods clearly outperformed the others. </w:t>
      </w:r>
    </w:p>
    <w:p w14:paraId="0F256239" w14:textId="77777777" w:rsidR="006C09A4" w:rsidRDefault="006C09A4" w:rsidP="00C62AE0">
      <w:pPr>
        <w:rPr>
          <w:rFonts w:asciiTheme="majorEastAsia" w:eastAsiaTheme="minorEastAsia" w:hAnsiTheme="majorEastAsia" w:cstheme="majorEastAsia"/>
        </w:rPr>
      </w:pPr>
    </w:p>
    <w:p w14:paraId="5146E314" w14:textId="4BCF5E6C" w:rsidR="00040BEB" w:rsidRPr="00536B8B" w:rsidRDefault="00040BEB" w:rsidP="00040BEB">
      <w:pPr>
        <w:rPr>
          <w:rFonts w:ascii="Arial" w:eastAsiaTheme="minorEastAsia" w:hAnsi="Arial" w:cs="Arial"/>
          <w:i/>
        </w:rPr>
      </w:pPr>
      <w:r w:rsidRPr="00536B8B">
        <w:rPr>
          <w:rFonts w:ascii="Arial" w:eastAsiaTheme="minorEastAsia" w:hAnsi="Arial" w:cs="Arial"/>
          <w:i/>
        </w:rPr>
        <w:t>k-</w:t>
      </w:r>
      <w:r>
        <w:rPr>
          <w:rFonts w:ascii="Arial" w:eastAsiaTheme="minorEastAsia" w:hAnsi="Arial" w:cs="Arial"/>
          <w:i/>
        </w:rPr>
        <w:t>Nearest Neighbor Classification: Dynamic Approach</w:t>
      </w:r>
    </w:p>
    <w:p w14:paraId="6D663165" w14:textId="13966370" w:rsidR="00040BEB" w:rsidRDefault="00040BEB" w:rsidP="00C62AE0">
      <w:pPr>
        <w:rPr>
          <w:rFonts w:ascii="Arial" w:eastAsiaTheme="minorEastAsia" w:hAnsi="Arial" w:cs="Arial"/>
        </w:rPr>
      </w:pPr>
      <w:r>
        <w:rPr>
          <w:rFonts w:ascii="Arial" w:eastAsiaTheme="minorEastAsia" w:hAnsi="Arial" w:cs="Arial"/>
        </w:rPr>
        <w:t xml:space="preserve">Using an 80% confidence </w:t>
      </w:r>
      <w:r w:rsidR="00B31F8B">
        <w:rPr>
          <w:rFonts w:ascii="Arial" w:eastAsiaTheme="minorEastAsia" w:hAnsi="Arial" w:cs="Arial"/>
        </w:rPr>
        <w:t xml:space="preserve">level for classification </w:t>
      </w:r>
      <w:r w:rsidR="00FF2E4D">
        <w:rPr>
          <w:rFonts w:ascii="Arial" w:eastAsiaTheme="minorEastAsia" w:hAnsi="Arial" w:cs="Arial"/>
        </w:rPr>
        <w:t>led</w:t>
      </w:r>
      <w:r>
        <w:rPr>
          <w:rFonts w:ascii="Arial" w:eastAsiaTheme="minorEastAsia" w:hAnsi="Arial" w:cs="Arial"/>
        </w:rPr>
        <w:t xml:space="preserve"> to early detection time and higher sensitivity, but lower specificity</w:t>
      </w:r>
      <w:r w:rsidR="00357ECB">
        <w:rPr>
          <w:rFonts w:ascii="Arial" w:eastAsiaTheme="minorEastAsia" w:hAnsi="Arial" w:cs="Arial"/>
        </w:rPr>
        <w:t xml:space="preserve"> (fig 3.1</w:t>
      </w:r>
      <w:r>
        <w:rPr>
          <w:rFonts w:ascii="Arial" w:eastAsiaTheme="minorEastAsia" w:hAnsi="Arial" w:cs="Arial"/>
        </w:rPr>
        <w:t xml:space="preserve">). Using </w:t>
      </w:r>
      <w:r w:rsidR="00FF2E4D">
        <w:rPr>
          <w:rFonts w:ascii="Arial" w:eastAsiaTheme="minorEastAsia" w:hAnsi="Arial" w:cs="Arial"/>
        </w:rPr>
        <w:t>a 95% confidence threshold led</w:t>
      </w:r>
      <w:r>
        <w:rPr>
          <w:rFonts w:ascii="Arial" w:eastAsiaTheme="minorEastAsia" w:hAnsi="Arial" w:cs="Arial"/>
        </w:rPr>
        <w:t xml:space="preserve"> </w:t>
      </w:r>
      <w:r w:rsidR="00357ECB">
        <w:rPr>
          <w:rFonts w:ascii="Arial" w:eastAsiaTheme="minorEastAsia" w:hAnsi="Arial" w:cs="Arial"/>
        </w:rPr>
        <w:t xml:space="preserve">to </w:t>
      </w:r>
      <w:r>
        <w:rPr>
          <w:rFonts w:ascii="Arial" w:eastAsiaTheme="minorEastAsia" w:hAnsi="Arial" w:cs="Arial"/>
        </w:rPr>
        <w:t xml:space="preserve">higher specificity but delayed detection time and lower sensitivity. For 80% confidence, </w:t>
      </w:r>
      <w:proofErr w:type="spellStart"/>
      <w:r w:rsidR="00357ECB">
        <w:rPr>
          <w:rFonts w:ascii="Arial" w:eastAsiaTheme="minorEastAsia" w:hAnsi="Arial" w:cs="Arial"/>
        </w:rPr>
        <w:t>unnormalized</w:t>
      </w:r>
      <w:proofErr w:type="spellEnd"/>
      <w:r w:rsidR="00357ECB">
        <w:rPr>
          <w:rFonts w:ascii="Arial" w:eastAsiaTheme="minorEastAsia" w:hAnsi="Arial" w:cs="Arial"/>
        </w:rPr>
        <w:t xml:space="preserve"> measurements yielded the earliest mean detection time (60 days post-onset of cancer), z-score normalization produced the</w:t>
      </w:r>
      <w:r>
        <w:rPr>
          <w:rFonts w:ascii="Arial" w:eastAsiaTheme="minorEastAsia" w:hAnsi="Arial" w:cs="Arial"/>
        </w:rPr>
        <w:t xml:space="preserve"> highest </w:t>
      </w:r>
      <w:r w:rsidR="00357ECB">
        <w:rPr>
          <w:rFonts w:ascii="Arial" w:eastAsiaTheme="minorEastAsia" w:hAnsi="Arial" w:cs="Arial"/>
        </w:rPr>
        <w:t>sensitivity (0.88)</w:t>
      </w:r>
      <w:r>
        <w:rPr>
          <w:rFonts w:ascii="Arial" w:eastAsiaTheme="minorEastAsia" w:hAnsi="Arial" w:cs="Arial"/>
        </w:rPr>
        <w:t xml:space="preserve">, and autoregressive expanding window normalization </w:t>
      </w:r>
      <w:r w:rsidR="00357ECB">
        <w:rPr>
          <w:rFonts w:ascii="Arial" w:eastAsiaTheme="minorEastAsia" w:hAnsi="Arial" w:cs="Arial"/>
        </w:rPr>
        <w:t>produced</w:t>
      </w:r>
      <w:r>
        <w:rPr>
          <w:rFonts w:ascii="Arial" w:eastAsiaTheme="minorEastAsia" w:hAnsi="Arial" w:cs="Arial"/>
        </w:rPr>
        <w:t xml:space="preserve"> the highest s</w:t>
      </w:r>
      <w:r w:rsidR="00357ECB">
        <w:rPr>
          <w:rFonts w:ascii="Arial" w:eastAsiaTheme="minorEastAsia" w:hAnsi="Arial" w:cs="Arial"/>
        </w:rPr>
        <w:t>pecificity (0.92)</w:t>
      </w:r>
      <w:r>
        <w:rPr>
          <w:rFonts w:ascii="Arial" w:eastAsiaTheme="minorEastAsia" w:hAnsi="Arial" w:cs="Arial"/>
        </w:rPr>
        <w:t xml:space="preserve">. </w:t>
      </w:r>
      <w:r w:rsidR="00357ECB">
        <w:rPr>
          <w:rFonts w:ascii="Arial" w:eastAsiaTheme="minorEastAsia" w:hAnsi="Arial" w:cs="Arial"/>
        </w:rPr>
        <w:t>For 95% confidence, average subtraction yielded the earliest mean detection time (</w:t>
      </w:r>
      <w:r w:rsidR="00A74FA1">
        <w:rPr>
          <w:rFonts w:ascii="Arial" w:eastAsiaTheme="minorEastAsia" w:hAnsi="Arial" w:cs="Arial"/>
        </w:rPr>
        <w:t>79 days post-onset of cancer)</w:t>
      </w:r>
      <w:r w:rsidR="00357ECB">
        <w:rPr>
          <w:rFonts w:ascii="Arial" w:eastAsiaTheme="minorEastAsia" w:hAnsi="Arial" w:cs="Arial"/>
        </w:rPr>
        <w:t xml:space="preserve">, and z-score normalization produced the highest sensitivity </w:t>
      </w:r>
      <w:r w:rsidR="00A74FA1">
        <w:rPr>
          <w:rFonts w:ascii="Arial" w:eastAsiaTheme="minorEastAsia" w:hAnsi="Arial" w:cs="Arial"/>
        </w:rPr>
        <w:t>(</w:t>
      </w:r>
      <w:r w:rsidR="00B31F8B">
        <w:rPr>
          <w:rFonts w:ascii="Arial" w:eastAsiaTheme="minorEastAsia" w:hAnsi="Arial" w:cs="Arial"/>
        </w:rPr>
        <w:t xml:space="preserve">0.98) </w:t>
      </w:r>
      <w:r w:rsidR="00357ECB">
        <w:rPr>
          <w:rFonts w:ascii="Arial" w:eastAsiaTheme="minorEastAsia" w:hAnsi="Arial" w:cs="Arial"/>
        </w:rPr>
        <w:t>and specificity</w:t>
      </w:r>
      <w:r w:rsidR="00B31F8B">
        <w:rPr>
          <w:rFonts w:ascii="Arial" w:eastAsiaTheme="minorEastAsia" w:hAnsi="Arial" w:cs="Arial"/>
        </w:rPr>
        <w:t xml:space="preserve"> (1.0)</w:t>
      </w:r>
      <w:r w:rsidR="00357ECB">
        <w:rPr>
          <w:rFonts w:ascii="Arial" w:eastAsiaTheme="minorEastAsia" w:hAnsi="Arial" w:cs="Arial"/>
        </w:rPr>
        <w:t xml:space="preserve">. Overall, z-score </w:t>
      </w:r>
      <w:r w:rsidR="00B31F8B">
        <w:rPr>
          <w:rFonts w:ascii="Arial" w:eastAsiaTheme="minorEastAsia" w:hAnsi="Arial" w:cs="Arial"/>
        </w:rPr>
        <w:t xml:space="preserve">normalization </w:t>
      </w:r>
      <w:r w:rsidR="00357ECB">
        <w:rPr>
          <w:rFonts w:ascii="Arial" w:eastAsiaTheme="minorEastAsia" w:hAnsi="Arial" w:cs="Arial"/>
        </w:rPr>
        <w:t>had the best</w:t>
      </w:r>
      <w:r w:rsidR="00B31F8B">
        <w:rPr>
          <w:rFonts w:ascii="Arial" w:eastAsiaTheme="minorEastAsia" w:hAnsi="Arial" w:cs="Arial"/>
        </w:rPr>
        <w:t xml:space="preserve"> performance. </w:t>
      </w:r>
    </w:p>
    <w:p w14:paraId="2B385862" w14:textId="77777777" w:rsidR="00B31F8B" w:rsidRDefault="00B31F8B" w:rsidP="00C62AE0">
      <w:pPr>
        <w:rPr>
          <w:rFonts w:ascii="Arial" w:eastAsiaTheme="minorEastAsia" w:hAnsi="Arial" w:cs="Arial"/>
        </w:rPr>
      </w:pPr>
    </w:p>
    <w:p w14:paraId="00433CFC" w14:textId="1850B5C4" w:rsidR="00B31F8B" w:rsidRDefault="00B31F8B" w:rsidP="00B31F8B">
      <w:pPr>
        <w:rPr>
          <w:rFonts w:ascii="Arial" w:eastAsiaTheme="minorEastAsia" w:hAnsi="Arial" w:cs="Arial"/>
          <w:i/>
        </w:rPr>
      </w:pPr>
      <w:r>
        <w:rPr>
          <w:rFonts w:ascii="Arial" w:eastAsiaTheme="minorEastAsia" w:hAnsi="Arial" w:cs="Arial"/>
          <w:i/>
        </w:rPr>
        <w:t>Thresholding: Fixed Length Approach</w:t>
      </w:r>
    </w:p>
    <w:p w14:paraId="731CE938" w14:textId="019075D1" w:rsidR="00B31F8B" w:rsidRDefault="00B31F8B" w:rsidP="00B31F8B">
      <w:pPr>
        <w:rPr>
          <w:rFonts w:ascii="Arial" w:eastAsiaTheme="minorEastAsia" w:hAnsi="Arial" w:cs="Arial"/>
        </w:rPr>
      </w:pPr>
      <w:r>
        <w:rPr>
          <w:rFonts w:ascii="Arial" w:eastAsiaTheme="minorEastAsia" w:hAnsi="Arial" w:cs="Arial"/>
        </w:rPr>
        <w:t xml:space="preserve">For z-score normalized measurements, sensitivity, specificity, and the optimal threshold value increase as the observation length increases (fig 2.8). For autoregressive normalized measurements, </w:t>
      </w:r>
      <w:r w:rsidR="000B7399">
        <w:rPr>
          <w:rFonts w:ascii="Arial" w:eastAsiaTheme="minorEastAsia" w:hAnsi="Arial" w:cs="Arial"/>
        </w:rPr>
        <w:t>there existed</w:t>
      </w:r>
      <w:r>
        <w:rPr>
          <w:rFonts w:ascii="Arial" w:eastAsiaTheme="minorEastAsia" w:hAnsi="Arial" w:cs="Arial"/>
        </w:rPr>
        <w:t xml:space="preserve"> a window of observation spans for which sensitivity, specificity, and optimal threshold values peak</w:t>
      </w:r>
      <w:r w:rsidR="000B7399">
        <w:rPr>
          <w:rFonts w:ascii="Arial" w:eastAsiaTheme="minorEastAsia" w:hAnsi="Arial" w:cs="Arial"/>
        </w:rPr>
        <w:t>ed</w:t>
      </w:r>
      <w:r>
        <w:rPr>
          <w:rFonts w:ascii="Arial" w:eastAsiaTheme="minorEastAsia" w:hAnsi="Arial" w:cs="Arial"/>
        </w:rPr>
        <w:t>, after which they decrease</w:t>
      </w:r>
      <w:r w:rsidR="000B7399">
        <w:rPr>
          <w:rFonts w:ascii="Arial" w:eastAsiaTheme="minorEastAsia" w:hAnsi="Arial" w:cs="Arial"/>
        </w:rPr>
        <w:t>d</w:t>
      </w:r>
      <w:r>
        <w:rPr>
          <w:rFonts w:ascii="Arial" w:eastAsiaTheme="minorEastAsia" w:hAnsi="Arial" w:cs="Arial"/>
        </w:rPr>
        <w:t xml:space="preserve"> again (fig 2.9). This can likely be explained by the model forecasts eventually “catching up” to the observed values, i.e. the model mist</w:t>
      </w:r>
      <w:r w:rsidR="000B7399">
        <w:rPr>
          <w:rFonts w:ascii="Arial" w:eastAsiaTheme="minorEastAsia" w:hAnsi="Arial" w:cs="Arial"/>
        </w:rPr>
        <w:t>ook</w:t>
      </w:r>
      <w:r>
        <w:rPr>
          <w:rFonts w:ascii="Arial" w:eastAsiaTheme="minorEastAsia" w:hAnsi="Arial" w:cs="Arial"/>
        </w:rPr>
        <w:t xml:space="preserve"> the abnormally increasing biomarker measurements as an increasing healthy baseline. </w:t>
      </w:r>
    </w:p>
    <w:p w14:paraId="4A93851E" w14:textId="77777777" w:rsidR="00B31F8B" w:rsidRDefault="00B31F8B" w:rsidP="00B31F8B">
      <w:pPr>
        <w:rPr>
          <w:rFonts w:ascii="Arial" w:eastAsiaTheme="minorEastAsia" w:hAnsi="Arial" w:cs="Arial"/>
        </w:rPr>
      </w:pPr>
    </w:p>
    <w:p w14:paraId="379E5168" w14:textId="29B729CE" w:rsidR="00B31F8B" w:rsidRDefault="00B31F8B" w:rsidP="00B31F8B">
      <w:pPr>
        <w:rPr>
          <w:rFonts w:ascii="Arial" w:eastAsiaTheme="minorEastAsia" w:hAnsi="Arial" w:cs="Arial"/>
          <w:i/>
        </w:rPr>
      </w:pPr>
      <w:r>
        <w:rPr>
          <w:rFonts w:ascii="Arial" w:eastAsiaTheme="minorEastAsia" w:hAnsi="Arial" w:cs="Arial"/>
          <w:i/>
        </w:rPr>
        <w:t>Thresholding: Dynamic Approach</w:t>
      </w:r>
    </w:p>
    <w:p w14:paraId="1866B79A" w14:textId="58187039" w:rsidR="00B31F8B" w:rsidRPr="00B31F8B" w:rsidRDefault="00B31F8B" w:rsidP="00B31F8B">
      <w:pPr>
        <w:rPr>
          <w:rFonts w:ascii="Arial" w:eastAsiaTheme="minorEastAsia" w:hAnsi="Arial" w:cs="Arial"/>
        </w:rPr>
      </w:pPr>
      <w:r>
        <w:rPr>
          <w:rFonts w:ascii="Arial" w:eastAsiaTheme="minorEastAsia" w:hAnsi="Arial" w:cs="Arial"/>
        </w:rPr>
        <w:t xml:space="preserve">Selecting an optimal threshold </w:t>
      </w:r>
      <w:r w:rsidR="00D0760B">
        <w:rPr>
          <w:rFonts w:ascii="Arial" w:eastAsiaTheme="minorEastAsia" w:hAnsi="Arial" w:cs="Arial"/>
        </w:rPr>
        <w:t>requires optimizing the combination of early detection, sensitivity, and specificity. Smaller thresholds yield</w:t>
      </w:r>
      <w:r w:rsidR="000B7399">
        <w:rPr>
          <w:rFonts w:ascii="Arial" w:eastAsiaTheme="minorEastAsia" w:hAnsi="Arial" w:cs="Arial"/>
        </w:rPr>
        <w:t>ed</w:t>
      </w:r>
      <w:r w:rsidR="00D0760B">
        <w:rPr>
          <w:rFonts w:ascii="Arial" w:eastAsiaTheme="minorEastAsia" w:hAnsi="Arial" w:cs="Arial"/>
        </w:rPr>
        <w:t xml:space="preserve"> earlier detection time, higher sensitivity, but lower specificity. Larger thresholds yield</w:t>
      </w:r>
      <w:r w:rsidR="000B7399">
        <w:rPr>
          <w:rFonts w:ascii="Arial" w:eastAsiaTheme="minorEastAsia" w:hAnsi="Arial" w:cs="Arial"/>
        </w:rPr>
        <w:t>ed</w:t>
      </w:r>
      <w:r w:rsidR="00D0760B">
        <w:rPr>
          <w:rFonts w:ascii="Arial" w:eastAsiaTheme="minorEastAsia" w:hAnsi="Arial" w:cs="Arial"/>
        </w:rPr>
        <w:t xml:space="preserve"> higher specificity, but delayed detection time and lower sensitivity. Z-score normalization yielded the best thres</w:t>
      </w:r>
      <w:r w:rsidR="000B7399">
        <w:rPr>
          <w:rFonts w:ascii="Arial" w:eastAsiaTheme="minorEastAsia" w:hAnsi="Arial" w:cs="Arial"/>
        </w:rPr>
        <w:t>holding results, as there existed</w:t>
      </w:r>
      <w:r w:rsidR="00D0760B">
        <w:rPr>
          <w:rFonts w:ascii="Arial" w:eastAsiaTheme="minorEastAsia" w:hAnsi="Arial" w:cs="Arial"/>
        </w:rPr>
        <w:t xml:space="preserve"> a range of thresholds for which both sensitivity and specif</w:t>
      </w:r>
      <w:r w:rsidR="000B7399">
        <w:rPr>
          <w:rFonts w:ascii="Arial" w:eastAsiaTheme="minorEastAsia" w:hAnsi="Arial" w:cs="Arial"/>
        </w:rPr>
        <w:t>icity were</w:t>
      </w:r>
      <w:r w:rsidR="00D0760B">
        <w:rPr>
          <w:rFonts w:ascii="Arial" w:eastAsiaTheme="minorEastAsia" w:hAnsi="Arial" w:cs="Arial"/>
        </w:rPr>
        <w:t xml:space="preserve"> at nearly 100%, and the small</w:t>
      </w:r>
      <w:r w:rsidR="007B65AF">
        <w:rPr>
          <w:rFonts w:ascii="Arial" w:eastAsiaTheme="minorEastAsia" w:hAnsi="Arial" w:cs="Arial"/>
        </w:rPr>
        <w:t>est of these thresholds yie</w:t>
      </w:r>
      <w:r w:rsidR="000B7399">
        <w:rPr>
          <w:rFonts w:ascii="Arial" w:eastAsiaTheme="minorEastAsia" w:hAnsi="Arial" w:cs="Arial"/>
        </w:rPr>
        <w:t>lded</w:t>
      </w:r>
      <w:r w:rsidR="007B65AF">
        <w:rPr>
          <w:rFonts w:ascii="Arial" w:eastAsiaTheme="minorEastAsia" w:hAnsi="Arial" w:cs="Arial"/>
        </w:rPr>
        <w:t xml:space="preserve"> the earliest</w:t>
      </w:r>
      <w:r w:rsidR="00D0760B">
        <w:rPr>
          <w:rFonts w:ascii="Arial" w:eastAsiaTheme="minorEastAsia" w:hAnsi="Arial" w:cs="Arial"/>
        </w:rPr>
        <w:t xml:space="preserve"> detection time (fig 3.2, A). </w:t>
      </w:r>
      <w:r w:rsidR="00F60AB2">
        <w:rPr>
          <w:rFonts w:ascii="Arial" w:eastAsiaTheme="minorEastAsia" w:hAnsi="Arial" w:cs="Arial"/>
        </w:rPr>
        <w:t>For all other normalization methods, the sensitivity and specificity curves intersect</w:t>
      </w:r>
      <w:r w:rsidR="000B7399">
        <w:rPr>
          <w:rFonts w:ascii="Arial" w:eastAsiaTheme="minorEastAsia" w:hAnsi="Arial" w:cs="Arial"/>
        </w:rPr>
        <w:t>ed</w:t>
      </w:r>
      <w:r w:rsidR="00F60AB2">
        <w:rPr>
          <w:rFonts w:ascii="Arial" w:eastAsiaTheme="minorEastAsia" w:hAnsi="Arial" w:cs="Arial"/>
        </w:rPr>
        <w:t xml:space="preserve"> at a single point, indicating poorer performance and a very limited range of thresholds that c</w:t>
      </w:r>
      <w:r w:rsidR="000B7399">
        <w:rPr>
          <w:rFonts w:ascii="Arial" w:eastAsiaTheme="minorEastAsia" w:hAnsi="Arial" w:cs="Arial"/>
        </w:rPr>
        <w:t>ould</w:t>
      </w:r>
      <w:r w:rsidR="00F60AB2">
        <w:rPr>
          <w:rFonts w:ascii="Arial" w:eastAsiaTheme="minorEastAsia" w:hAnsi="Arial" w:cs="Arial"/>
        </w:rPr>
        <w:t xml:space="preserve"> be used to </w:t>
      </w:r>
      <w:r w:rsidR="000B7399">
        <w:rPr>
          <w:rFonts w:ascii="Arial" w:eastAsiaTheme="minorEastAsia" w:hAnsi="Arial" w:cs="Arial"/>
        </w:rPr>
        <w:t>optimally</w:t>
      </w:r>
      <w:r w:rsidR="00F60AB2">
        <w:rPr>
          <w:rFonts w:ascii="Arial" w:eastAsiaTheme="minorEastAsia" w:hAnsi="Arial" w:cs="Arial"/>
        </w:rPr>
        <w:t xml:space="preserve"> classify patients.</w:t>
      </w:r>
    </w:p>
    <w:p w14:paraId="372C1157" w14:textId="77777777" w:rsidR="00B31F8B" w:rsidRDefault="00B31F8B" w:rsidP="00B31F8B">
      <w:pPr>
        <w:rPr>
          <w:rFonts w:ascii="Arial" w:eastAsiaTheme="minorEastAsia" w:hAnsi="Arial" w:cs="Arial"/>
        </w:rPr>
      </w:pPr>
    </w:p>
    <w:p w14:paraId="7805ECF0" w14:textId="77893264" w:rsidR="007B65AF" w:rsidRDefault="00B35ACB" w:rsidP="00B31F8B">
      <w:pPr>
        <w:rPr>
          <w:rFonts w:ascii="Arial" w:eastAsiaTheme="minorEastAsia" w:hAnsi="Arial" w:cs="Arial"/>
        </w:rPr>
      </w:pPr>
      <w:r>
        <w:rPr>
          <w:rFonts w:ascii="Arial" w:eastAsiaTheme="minorEastAsia" w:hAnsi="Arial" w:cs="Arial"/>
          <w:i/>
        </w:rPr>
        <w:t>k-NN versus Thresholding</w:t>
      </w:r>
    </w:p>
    <w:p w14:paraId="655F0FFA" w14:textId="733273AB" w:rsidR="00B35ACB" w:rsidRPr="000E7DA2" w:rsidRDefault="00B35ACB" w:rsidP="00B31F8B">
      <w:pPr>
        <w:rPr>
          <w:rFonts w:ascii="Arial" w:eastAsiaTheme="minorEastAsia" w:hAnsi="Arial" w:cs="Arial"/>
        </w:rPr>
      </w:pPr>
      <w:r>
        <w:rPr>
          <w:rFonts w:ascii="Arial" w:eastAsiaTheme="minorEastAsia" w:hAnsi="Arial" w:cs="Arial"/>
        </w:rPr>
        <w:t xml:space="preserve">With the dynamic approach to </w:t>
      </w:r>
      <w:r>
        <w:rPr>
          <w:rFonts w:ascii="Arial" w:eastAsiaTheme="minorEastAsia" w:hAnsi="Arial" w:cs="Arial"/>
          <w:i/>
        </w:rPr>
        <w:t>k</w:t>
      </w:r>
      <w:r>
        <w:rPr>
          <w:rFonts w:ascii="Arial" w:eastAsiaTheme="minorEastAsia" w:hAnsi="Arial" w:cs="Arial"/>
        </w:rPr>
        <w:t xml:space="preserve">-NN, each normalization method had a certain time of detection (fig 3.1, top). For each normalization method, we compared the sensitivity and specificity of classification using 80% confidence </w:t>
      </w:r>
      <w:r>
        <w:rPr>
          <w:rFonts w:ascii="Arial" w:eastAsiaTheme="minorEastAsia" w:hAnsi="Arial" w:cs="Arial"/>
          <w:i/>
        </w:rPr>
        <w:t>k</w:t>
      </w:r>
      <w:r>
        <w:rPr>
          <w:rFonts w:ascii="Arial" w:eastAsiaTheme="minorEastAsia" w:hAnsi="Arial" w:cs="Arial"/>
        </w:rPr>
        <w:t xml:space="preserve">-NN to the sensitivity and specificity of classification using thresholding, where the threshold was chosen to give the closest possible detection time to the 80% </w:t>
      </w:r>
      <w:r>
        <w:rPr>
          <w:rFonts w:ascii="Arial" w:eastAsiaTheme="minorEastAsia" w:hAnsi="Arial" w:cs="Arial"/>
          <w:i/>
        </w:rPr>
        <w:t>k-</w:t>
      </w:r>
      <w:r w:rsidR="00614C6F">
        <w:rPr>
          <w:rFonts w:ascii="Arial" w:eastAsiaTheme="minorEastAsia" w:hAnsi="Arial" w:cs="Arial"/>
        </w:rPr>
        <w:t xml:space="preserve">NN approach. </w:t>
      </w:r>
      <w:r>
        <w:rPr>
          <w:rFonts w:ascii="Arial" w:eastAsiaTheme="minorEastAsia" w:hAnsi="Arial" w:cs="Arial"/>
        </w:rPr>
        <w:t xml:space="preserve">Across all normalization methods, </w:t>
      </w:r>
      <w:r>
        <w:rPr>
          <w:rFonts w:ascii="Arial" w:eastAsiaTheme="minorEastAsia" w:hAnsi="Arial" w:cs="Arial"/>
          <w:i/>
        </w:rPr>
        <w:t>k</w:t>
      </w:r>
      <w:r>
        <w:rPr>
          <w:rFonts w:ascii="Arial" w:eastAsiaTheme="minorEastAsia" w:hAnsi="Arial" w:cs="Arial"/>
        </w:rPr>
        <w:t xml:space="preserve">-NN yielded a sensitivity of 0.11 ± 0.05 higher than thresholding and a specificity of 0.14 </w:t>
      </w:r>
      <w:r>
        <w:rPr>
          <w:rFonts w:ascii="Arial" w:eastAsiaTheme="minorEastAsia" w:hAnsi="Arial" w:cs="Arial"/>
        </w:rPr>
        <w:lastRenderedPageBreak/>
        <w:t xml:space="preserve">± 0.07 higher than thresholding. Hence, for the simulated set of patients, </w:t>
      </w:r>
      <w:r w:rsidR="000E7DA2">
        <w:rPr>
          <w:rFonts w:ascii="Arial" w:eastAsiaTheme="minorEastAsia" w:hAnsi="Arial" w:cs="Arial"/>
          <w:i/>
        </w:rPr>
        <w:t>k</w:t>
      </w:r>
      <w:r w:rsidR="000E7DA2">
        <w:rPr>
          <w:rFonts w:ascii="Arial" w:eastAsiaTheme="minorEastAsia" w:hAnsi="Arial" w:cs="Arial"/>
        </w:rPr>
        <w:t>-NN was the better performing classifier.</w:t>
      </w:r>
    </w:p>
    <w:p w14:paraId="49EB03D8" w14:textId="77777777" w:rsidR="00B35ACB" w:rsidRDefault="00B35ACB" w:rsidP="00B31F8B">
      <w:pPr>
        <w:rPr>
          <w:rFonts w:ascii="Arial" w:eastAsiaTheme="minorEastAsia" w:hAnsi="Arial" w:cs="Arial"/>
        </w:rPr>
      </w:pPr>
    </w:p>
    <w:p w14:paraId="41C02356" w14:textId="4E7F606E" w:rsidR="006222EB" w:rsidRPr="006222EB" w:rsidRDefault="006222EB" w:rsidP="00B31F8B">
      <w:pPr>
        <w:rPr>
          <w:rFonts w:ascii="Arial" w:eastAsiaTheme="minorEastAsia" w:hAnsi="Arial" w:cs="Arial"/>
          <w:b/>
        </w:rPr>
      </w:pPr>
      <w:r>
        <w:rPr>
          <w:rFonts w:ascii="Arial" w:eastAsiaTheme="minorEastAsia" w:hAnsi="Arial" w:cs="Arial"/>
          <w:b/>
        </w:rPr>
        <w:t>DISCUSSION</w:t>
      </w:r>
    </w:p>
    <w:p w14:paraId="5AF66A1D" w14:textId="04B7281E" w:rsidR="00B35ACB" w:rsidRDefault="006222EB" w:rsidP="00B31F8B">
      <w:pPr>
        <w:rPr>
          <w:rFonts w:ascii="Arial" w:eastAsiaTheme="minorEastAsia" w:hAnsi="Arial" w:cs="Arial"/>
        </w:rPr>
      </w:pPr>
      <w:r>
        <w:rPr>
          <w:rFonts w:ascii="Arial" w:eastAsiaTheme="minorEastAsia" w:hAnsi="Arial" w:cs="Arial"/>
        </w:rPr>
        <w:t>This study</w:t>
      </w:r>
      <w:r w:rsidR="00B35ACB">
        <w:rPr>
          <w:rFonts w:ascii="Arial" w:eastAsiaTheme="minorEastAsia" w:hAnsi="Arial" w:cs="Arial"/>
        </w:rPr>
        <w:t xml:space="preserve"> develop</w:t>
      </w:r>
      <w:r>
        <w:rPr>
          <w:rFonts w:ascii="Arial" w:eastAsiaTheme="minorEastAsia" w:hAnsi="Arial" w:cs="Arial"/>
        </w:rPr>
        <w:t>ed</w:t>
      </w:r>
      <w:r w:rsidR="00B35ACB">
        <w:rPr>
          <w:rFonts w:ascii="Arial" w:eastAsiaTheme="minorEastAsia" w:hAnsi="Arial" w:cs="Arial"/>
        </w:rPr>
        <w:t xml:space="preserve"> a framework for </w:t>
      </w:r>
      <w:r>
        <w:rPr>
          <w:rFonts w:ascii="Arial" w:eastAsiaTheme="minorEastAsia" w:hAnsi="Arial" w:cs="Arial"/>
        </w:rPr>
        <w:t xml:space="preserve">making personalized cancer diagnoses tailored </w:t>
      </w:r>
      <w:r w:rsidR="000B7399">
        <w:rPr>
          <w:rFonts w:ascii="Arial" w:eastAsiaTheme="minorEastAsia" w:hAnsi="Arial" w:cs="Arial"/>
        </w:rPr>
        <w:t xml:space="preserve">to </w:t>
      </w:r>
      <w:r>
        <w:rPr>
          <w:rFonts w:ascii="Arial" w:eastAsiaTheme="minorEastAsia" w:hAnsi="Arial" w:cs="Arial"/>
        </w:rPr>
        <w:t>patient-specific baselines by applying supervised learning methods used for anomaly detection</w:t>
      </w:r>
      <w:r w:rsidR="009C318F">
        <w:rPr>
          <w:rFonts w:ascii="Arial" w:eastAsiaTheme="minorEastAsia" w:hAnsi="Arial" w:cs="Arial"/>
        </w:rPr>
        <w:t xml:space="preserve"> [8]</w:t>
      </w:r>
      <w:r>
        <w:rPr>
          <w:rFonts w:ascii="Arial" w:eastAsiaTheme="minorEastAsia" w:hAnsi="Arial" w:cs="Arial"/>
        </w:rPr>
        <w:t xml:space="preserve">. We demonstrated that classification accuracy is dependent on the properties of the biomarker measurements, including noise, frequency of sampling, and observation span. Using the simulated patients, if we desire a given level of accuracy and know any two of the three parameters, we are able to </w:t>
      </w:r>
      <w:r w:rsidR="009B4FB2">
        <w:rPr>
          <w:rFonts w:ascii="Arial" w:eastAsiaTheme="minorEastAsia" w:hAnsi="Arial" w:cs="Arial"/>
        </w:rPr>
        <w:t xml:space="preserve">determine the value of the fourth parameter. For example, if we know the expected amount of assay error and want to achieve a certain classification accuracy within a certain detection time, we can calculate how often patients should visit the clinic for blood samples. This </w:t>
      </w:r>
      <w:r w:rsidR="000B7399">
        <w:rPr>
          <w:rFonts w:ascii="Arial" w:eastAsiaTheme="minorEastAsia" w:hAnsi="Arial" w:cs="Arial"/>
        </w:rPr>
        <w:t>could potentially allow for</w:t>
      </w:r>
      <w:r w:rsidR="009B4FB2">
        <w:rPr>
          <w:rFonts w:ascii="Arial" w:eastAsiaTheme="minorEastAsia" w:hAnsi="Arial" w:cs="Arial"/>
        </w:rPr>
        <w:t xml:space="preserve"> a more efficient allocation of patient and clinician time and hospital </w:t>
      </w:r>
      <w:r w:rsidR="00104950">
        <w:rPr>
          <w:rFonts w:ascii="Arial" w:eastAsiaTheme="minorEastAsia" w:hAnsi="Arial" w:cs="Arial"/>
        </w:rPr>
        <w:t>resources.</w:t>
      </w:r>
    </w:p>
    <w:p w14:paraId="359D241D" w14:textId="77777777" w:rsidR="00104950" w:rsidRDefault="00104950" w:rsidP="00B31F8B">
      <w:pPr>
        <w:rPr>
          <w:rFonts w:ascii="Arial" w:eastAsiaTheme="minorEastAsia" w:hAnsi="Arial" w:cs="Arial"/>
        </w:rPr>
      </w:pPr>
    </w:p>
    <w:p w14:paraId="7653FBB1" w14:textId="7B3D6E46" w:rsidR="00104950" w:rsidRDefault="00104950" w:rsidP="00B31F8B">
      <w:pPr>
        <w:rPr>
          <w:rFonts w:ascii="Arial" w:eastAsiaTheme="minorEastAsia" w:hAnsi="Arial" w:cs="Arial"/>
        </w:rPr>
      </w:pPr>
      <w:r>
        <w:rPr>
          <w:rFonts w:ascii="Arial" w:eastAsiaTheme="minorEastAsia" w:hAnsi="Arial" w:cs="Arial"/>
        </w:rPr>
        <w:t xml:space="preserve">By classifying patients with </w:t>
      </w:r>
      <w:r>
        <w:rPr>
          <w:rFonts w:ascii="Arial" w:eastAsiaTheme="minorEastAsia" w:hAnsi="Arial" w:cs="Arial"/>
          <w:i/>
        </w:rPr>
        <w:t>k</w:t>
      </w:r>
      <w:r>
        <w:rPr>
          <w:rFonts w:ascii="Arial" w:eastAsiaTheme="minorEastAsia" w:hAnsi="Arial" w:cs="Arial"/>
        </w:rPr>
        <w:t xml:space="preserve">-NN on normalized measurements, we have combined examinations of individual, patient-specific baselines with examinations of how the trends in the patient’s longitudinal biomarker levels relate to population biomarker trends. </w:t>
      </w:r>
      <w:r w:rsidR="00F60AB2">
        <w:rPr>
          <w:rFonts w:ascii="Arial" w:eastAsiaTheme="minorEastAsia" w:hAnsi="Arial" w:cs="Arial"/>
        </w:rPr>
        <w:t>(</w:t>
      </w:r>
      <w:r w:rsidR="00614C6F">
        <w:rPr>
          <w:rFonts w:ascii="Arial" w:eastAsiaTheme="minorEastAsia" w:hAnsi="Arial" w:cs="Arial"/>
        </w:rPr>
        <w:t>The latter condition is absent in classification by thresholding, which only considers single biomarker measurements when assigning patient status</w:t>
      </w:r>
      <w:r w:rsidR="00F60AB2">
        <w:rPr>
          <w:rFonts w:ascii="Arial" w:eastAsiaTheme="minorEastAsia" w:hAnsi="Arial" w:cs="Arial"/>
        </w:rPr>
        <w:t>)</w:t>
      </w:r>
      <w:r w:rsidR="00614C6F">
        <w:rPr>
          <w:rFonts w:ascii="Arial" w:eastAsiaTheme="minorEastAsia" w:hAnsi="Arial" w:cs="Arial"/>
        </w:rPr>
        <w:t xml:space="preserve">. </w:t>
      </w:r>
      <w:r w:rsidR="001F6E68">
        <w:rPr>
          <w:rFonts w:ascii="Arial" w:eastAsiaTheme="minorEastAsia" w:hAnsi="Arial" w:cs="Arial"/>
        </w:rPr>
        <w:t>Baseline determination allows us to make more personalized diagnoses, and classify</w:t>
      </w:r>
      <w:r w:rsidR="003622A4">
        <w:rPr>
          <w:rFonts w:ascii="Arial" w:eastAsiaTheme="minorEastAsia" w:hAnsi="Arial" w:cs="Arial"/>
        </w:rPr>
        <w:t xml:space="preserve">ing through pattern recognition </w:t>
      </w:r>
      <w:r w:rsidR="001F6E68">
        <w:rPr>
          <w:rFonts w:ascii="Arial" w:eastAsiaTheme="minorEastAsia" w:hAnsi="Arial" w:cs="Arial"/>
        </w:rPr>
        <w:t>allows us to better harness the information stored in a patient’s longitudinal biomarker history</w:t>
      </w:r>
      <w:r w:rsidR="00F60AB2">
        <w:rPr>
          <w:rFonts w:ascii="Arial" w:eastAsiaTheme="minorEastAsia" w:hAnsi="Arial" w:cs="Arial"/>
        </w:rPr>
        <w:t xml:space="preserve">, leading to earlier detection. Cell culture, mouse model, and patient studies are currently being planned to collect longitudinal biomarker data, and we will then be able to translate the framework developed through this study to real data.  </w:t>
      </w:r>
    </w:p>
    <w:p w14:paraId="45B08BA3" w14:textId="77777777" w:rsidR="003622A4" w:rsidRDefault="003622A4" w:rsidP="00B31F8B">
      <w:pPr>
        <w:rPr>
          <w:rFonts w:ascii="Arial" w:eastAsiaTheme="minorEastAsia" w:hAnsi="Arial" w:cs="Arial"/>
        </w:rPr>
      </w:pPr>
    </w:p>
    <w:p w14:paraId="41F888EC" w14:textId="77777777" w:rsidR="003622A4" w:rsidRPr="00104950" w:rsidRDefault="003622A4" w:rsidP="00B31F8B">
      <w:pPr>
        <w:rPr>
          <w:rFonts w:ascii="Arial" w:eastAsiaTheme="minorEastAsia" w:hAnsi="Arial" w:cs="Arial"/>
        </w:rPr>
      </w:pPr>
    </w:p>
    <w:p w14:paraId="01B3290E" w14:textId="77777777" w:rsidR="006222EB" w:rsidRDefault="006222EB" w:rsidP="00B31F8B">
      <w:pPr>
        <w:rPr>
          <w:rFonts w:ascii="Arial" w:eastAsiaTheme="minorEastAsia" w:hAnsi="Arial" w:cs="Arial"/>
        </w:rPr>
      </w:pPr>
    </w:p>
    <w:p w14:paraId="3A51B49A" w14:textId="77777777" w:rsidR="00B35ACB" w:rsidRDefault="00B35ACB" w:rsidP="00B31F8B">
      <w:pPr>
        <w:rPr>
          <w:rFonts w:ascii="Arial" w:eastAsiaTheme="minorEastAsia" w:hAnsi="Arial" w:cs="Arial"/>
          <w:b/>
        </w:rPr>
      </w:pPr>
    </w:p>
    <w:p w14:paraId="4A5D956D" w14:textId="77777777" w:rsidR="009C318F" w:rsidRDefault="009C318F" w:rsidP="00B31F8B">
      <w:pPr>
        <w:rPr>
          <w:rFonts w:ascii="Arial" w:eastAsiaTheme="minorEastAsia" w:hAnsi="Arial" w:cs="Arial"/>
          <w:b/>
        </w:rPr>
      </w:pPr>
    </w:p>
    <w:p w14:paraId="033A5E27" w14:textId="77777777" w:rsidR="009C318F" w:rsidRDefault="009C318F" w:rsidP="00B31F8B">
      <w:pPr>
        <w:rPr>
          <w:rFonts w:ascii="Arial" w:eastAsiaTheme="minorEastAsia" w:hAnsi="Arial" w:cs="Arial"/>
          <w:b/>
        </w:rPr>
      </w:pPr>
    </w:p>
    <w:p w14:paraId="713AB2B1" w14:textId="77777777" w:rsidR="009C318F" w:rsidRDefault="009C318F" w:rsidP="00B31F8B">
      <w:pPr>
        <w:rPr>
          <w:rFonts w:ascii="Arial" w:eastAsiaTheme="minorEastAsia" w:hAnsi="Arial" w:cs="Arial"/>
          <w:b/>
        </w:rPr>
      </w:pPr>
    </w:p>
    <w:p w14:paraId="73E616CD" w14:textId="77777777" w:rsidR="009C318F" w:rsidRDefault="009C318F" w:rsidP="00B31F8B">
      <w:pPr>
        <w:rPr>
          <w:rFonts w:ascii="Arial" w:eastAsiaTheme="minorEastAsia" w:hAnsi="Arial" w:cs="Arial"/>
          <w:b/>
        </w:rPr>
      </w:pPr>
    </w:p>
    <w:p w14:paraId="5D05B9F8" w14:textId="77777777" w:rsidR="009C318F" w:rsidRDefault="009C318F" w:rsidP="00B31F8B">
      <w:pPr>
        <w:rPr>
          <w:rFonts w:ascii="Arial" w:eastAsiaTheme="minorEastAsia" w:hAnsi="Arial" w:cs="Arial"/>
          <w:b/>
        </w:rPr>
      </w:pPr>
    </w:p>
    <w:p w14:paraId="3FBC56E8" w14:textId="77777777" w:rsidR="009C318F" w:rsidRDefault="009C318F" w:rsidP="00B31F8B">
      <w:pPr>
        <w:rPr>
          <w:rFonts w:ascii="Arial" w:eastAsiaTheme="minorEastAsia" w:hAnsi="Arial" w:cs="Arial"/>
          <w:b/>
        </w:rPr>
      </w:pPr>
    </w:p>
    <w:p w14:paraId="375EC6C4" w14:textId="77777777" w:rsidR="009C318F" w:rsidRDefault="009C318F" w:rsidP="00B31F8B">
      <w:pPr>
        <w:rPr>
          <w:rFonts w:ascii="Arial" w:eastAsiaTheme="minorEastAsia" w:hAnsi="Arial" w:cs="Arial"/>
          <w:b/>
        </w:rPr>
      </w:pPr>
    </w:p>
    <w:p w14:paraId="49FC27CB" w14:textId="77777777" w:rsidR="009C318F" w:rsidRDefault="009C318F" w:rsidP="00B31F8B">
      <w:pPr>
        <w:rPr>
          <w:rFonts w:ascii="Arial" w:eastAsiaTheme="minorEastAsia" w:hAnsi="Arial" w:cs="Arial"/>
          <w:b/>
        </w:rPr>
      </w:pPr>
    </w:p>
    <w:p w14:paraId="698F615F" w14:textId="77777777" w:rsidR="009C318F" w:rsidRDefault="009C318F" w:rsidP="00B31F8B">
      <w:pPr>
        <w:rPr>
          <w:rFonts w:ascii="Arial" w:eastAsiaTheme="minorEastAsia" w:hAnsi="Arial" w:cs="Arial"/>
          <w:b/>
        </w:rPr>
      </w:pPr>
    </w:p>
    <w:p w14:paraId="3C97766B" w14:textId="77777777" w:rsidR="009C318F" w:rsidRDefault="009C318F" w:rsidP="00B31F8B">
      <w:pPr>
        <w:rPr>
          <w:rFonts w:ascii="Arial" w:eastAsiaTheme="minorEastAsia" w:hAnsi="Arial" w:cs="Arial"/>
          <w:b/>
        </w:rPr>
      </w:pPr>
    </w:p>
    <w:p w14:paraId="19A6B8D8" w14:textId="77777777" w:rsidR="009C318F" w:rsidRDefault="009C318F" w:rsidP="00B31F8B">
      <w:pPr>
        <w:rPr>
          <w:rFonts w:ascii="Arial" w:eastAsiaTheme="minorEastAsia" w:hAnsi="Arial" w:cs="Arial"/>
          <w:b/>
        </w:rPr>
      </w:pPr>
    </w:p>
    <w:p w14:paraId="2C0E055F" w14:textId="77777777" w:rsidR="009C318F" w:rsidRDefault="009C318F" w:rsidP="00B31F8B">
      <w:pPr>
        <w:rPr>
          <w:rFonts w:ascii="Arial" w:eastAsiaTheme="minorEastAsia" w:hAnsi="Arial" w:cs="Arial"/>
          <w:b/>
        </w:rPr>
      </w:pPr>
    </w:p>
    <w:p w14:paraId="30F0CB41" w14:textId="77777777" w:rsidR="009C318F" w:rsidRDefault="009C318F" w:rsidP="00B31F8B">
      <w:pPr>
        <w:rPr>
          <w:rFonts w:ascii="Arial" w:eastAsiaTheme="minorEastAsia" w:hAnsi="Arial" w:cs="Arial"/>
          <w:b/>
        </w:rPr>
      </w:pPr>
    </w:p>
    <w:p w14:paraId="20B249DE" w14:textId="77777777" w:rsidR="009C318F" w:rsidRDefault="009C318F" w:rsidP="00B31F8B">
      <w:pPr>
        <w:rPr>
          <w:rFonts w:ascii="Arial" w:eastAsiaTheme="minorEastAsia" w:hAnsi="Arial" w:cs="Arial"/>
          <w:b/>
        </w:rPr>
      </w:pPr>
    </w:p>
    <w:p w14:paraId="72C88789" w14:textId="77777777" w:rsidR="009C318F" w:rsidRDefault="009C318F" w:rsidP="00B31F8B">
      <w:pPr>
        <w:rPr>
          <w:rFonts w:ascii="Arial" w:eastAsiaTheme="minorEastAsia" w:hAnsi="Arial" w:cs="Arial"/>
          <w:b/>
        </w:rPr>
      </w:pPr>
    </w:p>
    <w:p w14:paraId="7916956B" w14:textId="5CF37A96" w:rsidR="00B35ACB" w:rsidRPr="00B35ACB" w:rsidRDefault="006222EB" w:rsidP="00B31F8B">
      <w:pPr>
        <w:rPr>
          <w:rFonts w:ascii="Arial" w:eastAsiaTheme="minorEastAsia" w:hAnsi="Arial" w:cs="Arial"/>
          <w:b/>
        </w:rPr>
      </w:pPr>
      <w:r w:rsidRPr="00B35ACB">
        <w:rPr>
          <w:rFonts w:ascii="Arial" w:eastAsiaTheme="minorEastAsia" w:hAnsi="Arial" w:cs="Arial"/>
          <w:b/>
        </w:rPr>
        <w:lastRenderedPageBreak/>
        <w:t>REFERENCES</w:t>
      </w:r>
    </w:p>
    <w:p w14:paraId="381FFAF3" w14:textId="77777777" w:rsidR="00B31F8B" w:rsidRDefault="00B31F8B" w:rsidP="00C62AE0">
      <w:pPr>
        <w:rPr>
          <w:rFonts w:ascii="Arial" w:eastAsiaTheme="minorEastAsia" w:hAnsi="Arial" w:cs="Arial"/>
        </w:rPr>
      </w:pPr>
    </w:p>
    <w:p w14:paraId="3AFC92FA" w14:textId="29940195" w:rsidR="00CB0514" w:rsidRDefault="001B40F6" w:rsidP="00C62AE0">
      <w:pPr>
        <w:rPr>
          <w:rFonts w:ascii="Arial" w:eastAsiaTheme="minorEastAsia" w:hAnsi="Arial" w:cs="Arial"/>
        </w:rPr>
      </w:pPr>
      <w:r>
        <w:rPr>
          <w:rFonts w:ascii="Arial" w:eastAsiaTheme="minorEastAsia" w:hAnsi="Arial" w:cs="Arial"/>
        </w:rPr>
        <w:t xml:space="preserve">1. </w:t>
      </w:r>
      <w:proofErr w:type="spellStart"/>
      <w:r w:rsidR="00CB0514">
        <w:rPr>
          <w:rFonts w:ascii="Arial" w:eastAsiaTheme="minorEastAsia" w:hAnsi="Arial" w:cs="Arial"/>
        </w:rPr>
        <w:t>Kulasingam</w:t>
      </w:r>
      <w:proofErr w:type="spellEnd"/>
      <w:r w:rsidR="00CB0514">
        <w:rPr>
          <w:rFonts w:ascii="Arial" w:eastAsiaTheme="minorEastAsia" w:hAnsi="Arial" w:cs="Arial"/>
        </w:rPr>
        <w:t xml:space="preserve"> V and </w:t>
      </w:r>
      <w:proofErr w:type="spellStart"/>
      <w:r w:rsidR="00CB0514">
        <w:rPr>
          <w:rFonts w:ascii="Arial" w:eastAsiaTheme="minorEastAsia" w:hAnsi="Arial" w:cs="Arial"/>
        </w:rPr>
        <w:t>Diamandis</w:t>
      </w:r>
      <w:proofErr w:type="spellEnd"/>
      <w:r w:rsidR="00CB0514">
        <w:rPr>
          <w:rFonts w:ascii="Arial" w:eastAsiaTheme="minorEastAsia" w:hAnsi="Arial" w:cs="Arial"/>
        </w:rPr>
        <w:t xml:space="preserve"> E. Strategies for discovering novel cancer biomarkers through utilization of emerging technologies. Nature Clinical Practice Oncology. 2008. 5(10): 588 – 599.</w:t>
      </w:r>
    </w:p>
    <w:p w14:paraId="57B3281C" w14:textId="77777777" w:rsidR="00CB0514" w:rsidRDefault="00CB0514" w:rsidP="00C62AE0">
      <w:pPr>
        <w:rPr>
          <w:rFonts w:ascii="Arial" w:eastAsiaTheme="minorEastAsia" w:hAnsi="Arial" w:cs="Arial"/>
        </w:rPr>
      </w:pPr>
    </w:p>
    <w:p w14:paraId="219409EB" w14:textId="47A17730" w:rsidR="00CB0514" w:rsidRDefault="00CB0514" w:rsidP="00CB0514">
      <w:pPr>
        <w:rPr>
          <w:rFonts w:ascii="Arial" w:eastAsiaTheme="minorEastAsia" w:hAnsi="Arial" w:cs="Arial"/>
        </w:rPr>
      </w:pPr>
      <w:r>
        <w:rPr>
          <w:rFonts w:ascii="Arial" w:eastAsiaTheme="minorEastAsia" w:hAnsi="Arial" w:cs="Arial"/>
        </w:rPr>
        <w:t xml:space="preserve">2. </w:t>
      </w:r>
      <w:r w:rsidRPr="00CB0514">
        <w:rPr>
          <w:rFonts w:ascii="Arial" w:eastAsiaTheme="minorEastAsia" w:hAnsi="Arial" w:cs="Arial"/>
        </w:rPr>
        <w:t xml:space="preserve">Hori SS, Lutz AM, </w:t>
      </w:r>
      <w:proofErr w:type="spellStart"/>
      <w:r w:rsidRPr="00CB0514">
        <w:rPr>
          <w:rFonts w:ascii="Arial" w:eastAsiaTheme="minorEastAsia" w:hAnsi="Arial" w:cs="Arial"/>
        </w:rPr>
        <w:t>Paulmurugan</w:t>
      </w:r>
      <w:proofErr w:type="spellEnd"/>
      <w:r w:rsidRPr="00CB0514">
        <w:rPr>
          <w:rFonts w:ascii="Arial" w:eastAsiaTheme="minorEastAsia" w:hAnsi="Arial" w:cs="Arial"/>
        </w:rPr>
        <w:t xml:space="preserve"> R, and </w:t>
      </w:r>
      <w:proofErr w:type="spellStart"/>
      <w:r w:rsidRPr="00CB0514">
        <w:rPr>
          <w:rFonts w:ascii="Arial" w:eastAsiaTheme="minorEastAsia" w:hAnsi="Arial" w:cs="Arial"/>
        </w:rPr>
        <w:t>Gambhir</w:t>
      </w:r>
      <w:proofErr w:type="spellEnd"/>
      <w:r w:rsidRPr="00CB0514">
        <w:rPr>
          <w:rFonts w:ascii="Arial" w:eastAsiaTheme="minorEastAsia" w:hAnsi="Arial" w:cs="Arial"/>
        </w:rPr>
        <w:t xml:space="preserve"> SS. A Model-Based Personalized Cancer Screening Strategy for Detecting Early-Stage Tumors Using Blood-Borne Biomarkers. </w:t>
      </w:r>
      <w:r w:rsidRPr="00CB0514">
        <w:rPr>
          <w:rFonts w:ascii="Arial" w:eastAsiaTheme="minorEastAsia" w:hAnsi="Arial" w:cs="Arial"/>
          <w:i/>
        </w:rPr>
        <w:t>Cancer Res</w:t>
      </w:r>
      <w:r w:rsidRPr="00CB0514">
        <w:rPr>
          <w:rFonts w:ascii="Arial" w:eastAsiaTheme="minorEastAsia" w:hAnsi="Arial" w:cs="Arial"/>
        </w:rPr>
        <w:t>. 2017. 77(10): p. 2570-2584.</w:t>
      </w:r>
    </w:p>
    <w:p w14:paraId="0F16AA58" w14:textId="77777777" w:rsidR="00CB0514" w:rsidRPr="00CB0514" w:rsidRDefault="00CB0514" w:rsidP="00CB0514">
      <w:pPr>
        <w:rPr>
          <w:rFonts w:ascii="Arial" w:eastAsiaTheme="minorEastAsia" w:hAnsi="Arial" w:cs="Arial"/>
        </w:rPr>
      </w:pPr>
    </w:p>
    <w:p w14:paraId="474D389D" w14:textId="186659E9" w:rsidR="00CB0514" w:rsidRDefault="00CB0514" w:rsidP="00CB0514">
      <w:pPr>
        <w:rPr>
          <w:rFonts w:ascii="Arial" w:eastAsiaTheme="minorEastAsia" w:hAnsi="Arial" w:cs="Arial"/>
        </w:rPr>
      </w:pPr>
      <w:r>
        <w:rPr>
          <w:rFonts w:ascii="Arial" w:eastAsiaTheme="minorEastAsia" w:hAnsi="Arial" w:cs="Arial"/>
        </w:rPr>
        <w:t xml:space="preserve">3. </w:t>
      </w:r>
      <w:r w:rsidRPr="00CB0514">
        <w:rPr>
          <w:rFonts w:ascii="Arial" w:eastAsiaTheme="minorEastAsia" w:hAnsi="Arial" w:cs="Arial"/>
        </w:rPr>
        <w:t xml:space="preserve">Hori SS and </w:t>
      </w:r>
      <w:proofErr w:type="spellStart"/>
      <w:r w:rsidRPr="00CB0514">
        <w:rPr>
          <w:rFonts w:ascii="Arial" w:eastAsiaTheme="minorEastAsia" w:hAnsi="Arial" w:cs="Arial"/>
        </w:rPr>
        <w:t>Gambhir</w:t>
      </w:r>
      <w:proofErr w:type="spellEnd"/>
      <w:r w:rsidRPr="00CB0514">
        <w:rPr>
          <w:rFonts w:ascii="Arial" w:eastAsiaTheme="minorEastAsia" w:hAnsi="Arial" w:cs="Arial"/>
        </w:rPr>
        <w:t xml:space="preserve"> SS. Mathematical Model Identifies Blood Biomarker-Based Early Cancer Detection Strategies and Limitations. </w:t>
      </w:r>
      <w:proofErr w:type="spellStart"/>
      <w:r w:rsidRPr="00CB0514">
        <w:rPr>
          <w:rFonts w:ascii="Arial" w:eastAsiaTheme="minorEastAsia" w:hAnsi="Arial" w:cs="Arial"/>
          <w:i/>
        </w:rPr>
        <w:t>Sci</w:t>
      </w:r>
      <w:proofErr w:type="spellEnd"/>
      <w:r w:rsidRPr="00CB0514">
        <w:rPr>
          <w:rFonts w:ascii="Arial" w:eastAsiaTheme="minorEastAsia" w:hAnsi="Arial" w:cs="Arial"/>
          <w:i/>
        </w:rPr>
        <w:t xml:space="preserve"> </w:t>
      </w:r>
      <w:proofErr w:type="spellStart"/>
      <w:r w:rsidRPr="00CB0514">
        <w:rPr>
          <w:rFonts w:ascii="Arial" w:eastAsiaTheme="minorEastAsia" w:hAnsi="Arial" w:cs="Arial"/>
          <w:i/>
        </w:rPr>
        <w:t>Transl</w:t>
      </w:r>
      <w:proofErr w:type="spellEnd"/>
      <w:r w:rsidRPr="00CB0514">
        <w:rPr>
          <w:rFonts w:ascii="Arial" w:eastAsiaTheme="minorEastAsia" w:hAnsi="Arial" w:cs="Arial"/>
          <w:i/>
        </w:rPr>
        <w:t xml:space="preserve"> Med</w:t>
      </w:r>
      <w:r w:rsidRPr="00CB0514">
        <w:rPr>
          <w:rFonts w:ascii="Arial" w:eastAsiaTheme="minorEastAsia" w:hAnsi="Arial" w:cs="Arial"/>
        </w:rPr>
        <w:t>. 2011. 3(109): p. 109ra116.</w:t>
      </w:r>
    </w:p>
    <w:p w14:paraId="7391A238" w14:textId="77777777" w:rsidR="00CB0514" w:rsidRDefault="00CB0514" w:rsidP="00CB0514">
      <w:pPr>
        <w:rPr>
          <w:rFonts w:ascii="Arial" w:eastAsiaTheme="minorEastAsia" w:hAnsi="Arial" w:cs="Arial"/>
        </w:rPr>
      </w:pPr>
    </w:p>
    <w:p w14:paraId="541CFB5A" w14:textId="1183CA93" w:rsidR="009C318F" w:rsidRDefault="00CB0514" w:rsidP="009C318F">
      <w:pPr>
        <w:rPr>
          <w:rFonts w:ascii="Arial" w:hAnsi="Arial" w:cs="Arial"/>
        </w:rPr>
      </w:pPr>
      <w:r>
        <w:rPr>
          <w:rFonts w:ascii="Arial" w:eastAsiaTheme="minorEastAsia" w:hAnsi="Arial" w:cs="Arial"/>
        </w:rPr>
        <w:t xml:space="preserve">4. </w:t>
      </w:r>
      <w:r w:rsidR="009C318F" w:rsidRPr="009C318F">
        <w:rPr>
          <w:rFonts w:ascii="Arial" w:hAnsi="Arial" w:cs="Arial"/>
        </w:rPr>
        <w:t>Lin H, McCulloch CE, Turnbull BW, Slate EH, and Clark LC. A Latent Class Mixed Model for Analyzing Biomarker Trajectories with Irregularly Scheduled Observations. Stat Med. 2000. 19(10): 1303-18.</w:t>
      </w:r>
    </w:p>
    <w:p w14:paraId="07FF20A1" w14:textId="77777777" w:rsidR="009C318F" w:rsidRDefault="009C318F" w:rsidP="009C318F">
      <w:pPr>
        <w:rPr>
          <w:rFonts w:ascii="Arial" w:hAnsi="Arial" w:cs="Arial"/>
        </w:rPr>
      </w:pPr>
    </w:p>
    <w:p w14:paraId="4E79568F" w14:textId="42A13E64" w:rsidR="009C318F" w:rsidRDefault="009C318F" w:rsidP="009C318F">
      <w:pPr>
        <w:rPr>
          <w:rFonts w:ascii="Arial" w:hAnsi="Arial" w:cs="Arial"/>
        </w:rPr>
      </w:pPr>
      <w:r>
        <w:rPr>
          <w:rFonts w:ascii="Arial" w:hAnsi="Arial" w:cs="Arial"/>
        </w:rPr>
        <w:t>5.</w:t>
      </w:r>
      <w:r w:rsidRPr="009C318F">
        <w:rPr>
          <w:rFonts w:ascii="Arial" w:hAnsi="Arial" w:cs="Arial"/>
        </w:rPr>
        <w:t xml:space="preserve"> </w:t>
      </w:r>
      <w:proofErr w:type="spellStart"/>
      <w:r w:rsidRPr="009C318F">
        <w:rPr>
          <w:rFonts w:ascii="Arial" w:hAnsi="Arial" w:cs="Arial"/>
        </w:rPr>
        <w:t>Sölétormos</w:t>
      </w:r>
      <w:proofErr w:type="spellEnd"/>
      <w:r w:rsidRPr="009C318F">
        <w:rPr>
          <w:rFonts w:ascii="Arial" w:hAnsi="Arial" w:cs="Arial"/>
        </w:rPr>
        <w:t xml:space="preserve"> G et.al. Biological Variation of Total Prostate-Specific Antigen: A Survey of Published Estimates and Consequences for Clinical Practice. Clinical Chemistry. 2005.  51(8): 1342-1351.</w:t>
      </w:r>
    </w:p>
    <w:p w14:paraId="3EE34803" w14:textId="77777777" w:rsidR="009C318F" w:rsidRDefault="009C318F" w:rsidP="009C318F">
      <w:pPr>
        <w:rPr>
          <w:rFonts w:ascii="Arial" w:hAnsi="Arial" w:cs="Arial"/>
        </w:rPr>
      </w:pPr>
    </w:p>
    <w:p w14:paraId="77218BD9" w14:textId="77777777" w:rsidR="009C318F" w:rsidRPr="009C318F" w:rsidRDefault="009C318F" w:rsidP="009C318F">
      <w:pPr>
        <w:rPr>
          <w:rFonts w:ascii="Arial" w:hAnsi="Arial" w:cs="Arial"/>
        </w:rPr>
      </w:pPr>
      <w:r>
        <w:rPr>
          <w:rFonts w:ascii="Arial" w:hAnsi="Arial" w:cs="Arial"/>
        </w:rPr>
        <w:t xml:space="preserve">6. </w:t>
      </w:r>
      <w:proofErr w:type="spellStart"/>
      <w:r w:rsidRPr="009C318F">
        <w:rPr>
          <w:rFonts w:ascii="Arial" w:hAnsi="Arial" w:cs="Arial"/>
        </w:rPr>
        <w:t>Adhikari</w:t>
      </w:r>
      <w:proofErr w:type="spellEnd"/>
      <w:r w:rsidRPr="009C318F">
        <w:rPr>
          <w:rFonts w:ascii="Arial" w:hAnsi="Arial" w:cs="Arial"/>
        </w:rPr>
        <w:t xml:space="preserve"> R, Agrawal RK. An Introductory Study on Time Series Modeling and Forecasting. Lambert Academic Publishing. 2013. </w:t>
      </w:r>
    </w:p>
    <w:p w14:paraId="304E7215" w14:textId="4C7B650C" w:rsidR="009C318F" w:rsidRDefault="009C318F" w:rsidP="009C318F">
      <w:pPr>
        <w:rPr>
          <w:rFonts w:ascii="Arial" w:hAnsi="Arial" w:cs="Arial"/>
        </w:rPr>
      </w:pPr>
    </w:p>
    <w:p w14:paraId="0421A514" w14:textId="77777777" w:rsidR="009C318F" w:rsidRPr="009C318F" w:rsidRDefault="009C318F" w:rsidP="009C318F">
      <w:pPr>
        <w:rPr>
          <w:rFonts w:ascii="Arial" w:hAnsi="Arial" w:cs="Arial"/>
        </w:rPr>
      </w:pPr>
      <w:r>
        <w:rPr>
          <w:rFonts w:ascii="Arial" w:hAnsi="Arial" w:cs="Arial"/>
        </w:rPr>
        <w:t xml:space="preserve">7. </w:t>
      </w:r>
      <w:r w:rsidRPr="009C318F">
        <w:rPr>
          <w:rFonts w:ascii="Arial" w:hAnsi="Arial" w:cs="Arial"/>
        </w:rPr>
        <w:t xml:space="preserve">Keller JM, Gray M, Givens JA. A Fuzzy </w:t>
      </w:r>
      <w:r w:rsidRPr="009C318F">
        <w:rPr>
          <w:rFonts w:ascii="Arial" w:hAnsi="Arial" w:cs="Arial"/>
          <w:i/>
          <w:iCs/>
        </w:rPr>
        <w:t>K-</w:t>
      </w:r>
      <w:r w:rsidRPr="009C318F">
        <w:rPr>
          <w:rFonts w:ascii="Arial" w:hAnsi="Arial" w:cs="Arial"/>
        </w:rPr>
        <w:t>Nearest Neighbor Algorithm. IEEE Transactions on Systems, Man, and Cybernetics. 1985. 15(4): 580-585.</w:t>
      </w:r>
    </w:p>
    <w:p w14:paraId="3DF462E6" w14:textId="6382D417" w:rsidR="009C318F" w:rsidRDefault="009C318F" w:rsidP="009C318F">
      <w:pPr>
        <w:rPr>
          <w:rFonts w:ascii="Arial" w:hAnsi="Arial" w:cs="Arial"/>
        </w:rPr>
      </w:pPr>
    </w:p>
    <w:p w14:paraId="5CE8783F" w14:textId="77777777" w:rsidR="009C318F" w:rsidRPr="009C318F" w:rsidRDefault="009C318F" w:rsidP="009C318F">
      <w:pPr>
        <w:rPr>
          <w:rFonts w:ascii="Arial" w:hAnsi="Arial" w:cs="Arial"/>
        </w:rPr>
      </w:pPr>
      <w:r>
        <w:rPr>
          <w:rFonts w:ascii="Arial" w:hAnsi="Arial" w:cs="Arial"/>
        </w:rPr>
        <w:t xml:space="preserve">8. </w:t>
      </w:r>
      <w:r w:rsidRPr="009C318F">
        <w:rPr>
          <w:rFonts w:ascii="Arial" w:hAnsi="Arial" w:cs="Arial"/>
        </w:rPr>
        <w:t xml:space="preserve">Monnet A, Mittal A, </w:t>
      </w:r>
      <w:proofErr w:type="spellStart"/>
      <w:r w:rsidRPr="009C318F">
        <w:rPr>
          <w:rFonts w:ascii="Arial" w:hAnsi="Arial" w:cs="Arial"/>
        </w:rPr>
        <w:t>Paragios</w:t>
      </w:r>
      <w:proofErr w:type="spellEnd"/>
      <w:r w:rsidRPr="009C318F">
        <w:rPr>
          <w:rFonts w:ascii="Arial" w:hAnsi="Arial" w:cs="Arial"/>
        </w:rPr>
        <w:t xml:space="preserve"> N, Ramesh V. Background Modeling and Subtraction of Dynamic Scenes. Proceedings Ninth IEEE International Conference on Computer Vision. 2003. 2:1305-1312.</w:t>
      </w:r>
    </w:p>
    <w:p w14:paraId="723FDBD1" w14:textId="16E0D524" w:rsidR="009C318F" w:rsidRPr="009C318F" w:rsidRDefault="009C318F" w:rsidP="009C318F">
      <w:pPr>
        <w:rPr>
          <w:rFonts w:ascii="Arial" w:hAnsi="Arial" w:cs="Arial"/>
        </w:rPr>
      </w:pPr>
    </w:p>
    <w:p w14:paraId="61936EF1" w14:textId="70140511" w:rsidR="009C318F" w:rsidRPr="009C318F" w:rsidRDefault="009C318F" w:rsidP="009C318F">
      <w:pPr>
        <w:rPr>
          <w:rFonts w:ascii="Arial" w:hAnsi="Arial" w:cs="Arial"/>
        </w:rPr>
      </w:pPr>
    </w:p>
    <w:p w14:paraId="35093DA6" w14:textId="3E8ED429" w:rsidR="00CB0514" w:rsidRDefault="00CB0514" w:rsidP="00CB0514">
      <w:pPr>
        <w:rPr>
          <w:rFonts w:ascii="Arial" w:eastAsiaTheme="minorEastAsia" w:hAnsi="Arial" w:cs="Arial"/>
        </w:rPr>
      </w:pPr>
    </w:p>
    <w:p w14:paraId="2E0D84FA" w14:textId="77777777" w:rsidR="00CB0514" w:rsidRPr="00CB0514" w:rsidRDefault="00CB0514" w:rsidP="00CB0514">
      <w:pPr>
        <w:rPr>
          <w:rFonts w:ascii="Arial" w:eastAsiaTheme="minorEastAsia" w:hAnsi="Arial" w:cs="Arial"/>
        </w:rPr>
      </w:pPr>
    </w:p>
    <w:p w14:paraId="069F5ABD" w14:textId="2A68B6F0" w:rsidR="00CB0514" w:rsidRPr="00040BEB" w:rsidRDefault="00CB0514" w:rsidP="00C62AE0">
      <w:pPr>
        <w:rPr>
          <w:rFonts w:ascii="Arial" w:eastAsiaTheme="minorEastAsia" w:hAnsi="Arial" w:cs="Arial"/>
        </w:rPr>
      </w:pPr>
    </w:p>
    <w:p w14:paraId="430DD811" w14:textId="77777777" w:rsidR="00980D08" w:rsidRDefault="00980D08" w:rsidP="00C62AE0">
      <w:pPr>
        <w:rPr>
          <w:rFonts w:asciiTheme="majorEastAsia" w:eastAsiaTheme="minorEastAsia" w:hAnsiTheme="majorEastAsia" w:cstheme="majorEastAsia"/>
        </w:rPr>
      </w:pPr>
    </w:p>
    <w:p w14:paraId="3D2627E3" w14:textId="77777777" w:rsidR="00980D08" w:rsidRDefault="00980D08" w:rsidP="00C62AE0">
      <w:pPr>
        <w:rPr>
          <w:rFonts w:asciiTheme="majorEastAsia" w:eastAsiaTheme="minorEastAsia" w:hAnsiTheme="majorEastAsia" w:cstheme="majorEastAsia"/>
        </w:rPr>
      </w:pPr>
    </w:p>
    <w:p w14:paraId="2F5A3E9B" w14:textId="77777777" w:rsidR="00904247" w:rsidRDefault="00904247" w:rsidP="00C62AE0">
      <w:pPr>
        <w:rPr>
          <w:rFonts w:asciiTheme="majorEastAsia" w:eastAsiaTheme="minorEastAsia" w:hAnsiTheme="majorEastAsia" w:cstheme="majorEastAsia"/>
        </w:rPr>
      </w:pPr>
    </w:p>
    <w:p w14:paraId="25BF66C2" w14:textId="77777777" w:rsidR="00404A67" w:rsidRDefault="00404A67" w:rsidP="00404A67">
      <w:pPr>
        <w:rPr>
          <w:rFonts w:asciiTheme="majorEastAsia" w:eastAsiaTheme="minorEastAsia" w:hAnsiTheme="majorEastAsia" w:cstheme="majorEastAsia"/>
        </w:rPr>
      </w:pPr>
    </w:p>
    <w:p w14:paraId="68593C14" w14:textId="77777777" w:rsidR="00D0760B" w:rsidRDefault="00D0760B" w:rsidP="00404A67">
      <w:pPr>
        <w:rPr>
          <w:rFonts w:asciiTheme="majorEastAsia" w:eastAsiaTheme="minorEastAsia" w:hAnsiTheme="majorEastAsia" w:cstheme="majorEastAsia"/>
          <w:b/>
        </w:rPr>
      </w:pPr>
    </w:p>
    <w:p w14:paraId="4262B7B0" w14:textId="77777777" w:rsidR="00D0760B" w:rsidRDefault="00D0760B" w:rsidP="00404A67">
      <w:pPr>
        <w:rPr>
          <w:rFonts w:asciiTheme="majorEastAsia" w:eastAsiaTheme="minorEastAsia" w:hAnsiTheme="majorEastAsia" w:cstheme="majorEastAsia"/>
          <w:b/>
        </w:rPr>
      </w:pPr>
    </w:p>
    <w:p w14:paraId="602DAE68" w14:textId="77777777" w:rsidR="00D0760B" w:rsidRDefault="00D0760B" w:rsidP="00404A67">
      <w:pPr>
        <w:rPr>
          <w:rFonts w:asciiTheme="majorEastAsia" w:eastAsiaTheme="minorEastAsia" w:hAnsiTheme="majorEastAsia" w:cstheme="majorEastAsia"/>
          <w:b/>
        </w:rPr>
      </w:pPr>
    </w:p>
    <w:p w14:paraId="5388B2F5" w14:textId="77777777" w:rsidR="00D0760B" w:rsidRDefault="00D0760B" w:rsidP="00404A67">
      <w:pPr>
        <w:rPr>
          <w:rFonts w:asciiTheme="majorEastAsia" w:eastAsiaTheme="minorEastAsia" w:hAnsiTheme="majorEastAsia" w:cstheme="majorEastAsia"/>
          <w:b/>
        </w:rPr>
      </w:pPr>
    </w:p>
    <w:p w14:paraId="3E463F6A" w14:textId="77777777" w:rsidR="00D0760B" w:rsidRDefault="00D0760B" w:rsidP="00404A67">
      <w:pPr>
        <w:rPr>
          <w:rFonts w:asciiTheme="majorEastAsia" w:eastAsiaTheme="minorEastAsia" w:hAnsiTheme="majorEastAsia" w:cstheme="majorEastAsia"/>
          <w:b/>
        </w:rPr>
      </w:pPr>
    </w:p>
    <w:p w14:paraId="27FB9A41" w14:textId="77777777" w:rsidR="00D0760B" w:rsidRDefault="00D0760B" w:rsidP="00404A67">
      <w:pPr>
        <w:rPr>
          <w:rFonts w:asciiTheme="majorEastAsia" w:eastAsiaTheme="minorEastAsia" w:hAnsiTheme="majorEastAsia" w:cstheme="majorEastAsia"/>
          <w:b/>
        </w:rPr>
      </w:pPr>
    </w:p>
    <w:p w14:paraId="34207DE7" w14:textId="77777777" w:rsidR="00904247" w:rsidRPr="00C62AE0" w:rsidRDefault="00904247" w:rsidP="00C62AE0">
      <w:pPr>
        <w:rPr>
          <w:rFonts w:asciiTheme="majorEastAsia" w:eastAsiaTheme="minorEastAsia" w:hAnsiTheme="majorEastAsia" w:cstheme="majorEastAsia"/>
        </w:rPr>
      </w:pPr>
    </w:p>
    <w:bookmarkEnd w:id="0"/>
    <w:sectPr w:rsidR="00904247" w:rsidRPr="00C62AE0" w:rsidSect="008A68A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 w:author="Sharon Hori" w:date="2018-09-24T10:22:00Z" w:initials="SH">
    <w:p w14:paraId="032844C1" w14:textId="19AD4283" w:rsidR="009A6663" w:rsidRDefault="009A6663">
      <w:pPr>
        <w:pStyle w:val="CommentText"/>
      </w:pPr>
      <w:r>
        <w:rPr>
          <w:rStyle w:val="CommentReference"/>
        </w:rPr>
        <w:annotationRef/>
      </w:r>
      <w:r>
        <w:t>What is the assumed doubling time for patients with cancer?</w:t>
      </w:r>
    </w:p>
  </w:comment>
  <w:comment w:id="9" w:author="Sharon Hori" w:date="2018-09-24T11:26:00Z" w:initials="SH">
    <w:p w14:paraId="41204305" w14:textId="19F079AC" w:rsidR="009A6663" w:rsidRDefault="009A6663">
      <w:pPr>
        <w:pStyle w:val="CommentText"/>
      </w:pPr>
      <w:r>
        <w:rPr>
          <w:rStyle w:val="CommentReference"/>
        </w:rPr>
        <w:annotationRef/>
      </w:r>
      <w:r>
        <w:t>Need reference indicating how these ranges were chosen.</w:t>
      </w:r>
    </w:p>
    <w:p w14:paraId="62B94553" w14:textId="77777777" w:rsidR="009A6663" w:rsidRDefault="009A6663">
      <w:pPr>
        <w:pStyle w:val="CommentText"/>
      </w:pPr>
    </w:p>
    <w:p w14:paraId="78A55A04" w14:textId="63C523CC" w:rsidR="009A6663" w:rsidRDefault="009A6663">
      <w:pPr>
        <w:pStyle w:val="CommentText"/>
      </w:pPr>
      <w:r>
        <w:t>Can also increase variability by making these ranges wider, e.g., what happens if you increase upper limits by up to 1000 fold?</w:t>
      </w:r>
    </w:p>
  </w:comment>
  <w:comment w:id="10" w:author="Sharon Hori" w:date="2018-08-31T11:31:00Z" w:initials="SH">
    <w:p w14:paraId="3C08F38B" w14:textId="6CE798F9" w:rsidR="009A6663" w:rsidRDefault="009A6663">
      <w:pPr>
        <w:pStyle w:val="CommentText"/>
      </w:pPr>
      <w:r>
        <w:rPr>
          <w:rStyle w:val="CommentReference"/>
        </w:rPr>
        <w:annotationRef/>
      </w:r>
      <w:proofErr w:type="gramStart"/>
      <w:r>
        <w:t>n</w:t>
      </w:r>
      <w:proofErr w:type="gramEnd"/>
      <w:r>
        <w:t xml:space="preserve"> was defined to be the number of </w:t>
      </w:r>
      <w:proofErr w:type="spellStart"/>
      <w:r>
        <w:t>patinets</w:t>
      </w:r>
      <w:proofErr w:type="spellEnd"/>
      <w:r>
        <w:t xml:space="preserve">… use a different variable here (e.g., </w:t>
      </w:r>
      <w:proofErr w:type="spellStart"/>
      <w:r>
        <w:t>i</w:t>
      </w:r>
      <w:proofErr w:type="spellEnd"/>
      <w:r>
        <w:t>).</w:t>
      </w:r>
    </w:p>
  </w:comment>
  <w:comment w:id="11" w:author="Sharon Hori" w:date="2018-09-24T13:33:00Z" w:initials="SH">
    <w:p w14:paraId="0442A2A7" w14:textId="4D8056E4" w:rsidR="009A6663" w:rsidRDefault="009A6663">
      <w:pPr>
        <w:pStyle w:val="CommentText"/>
      </w:pPr>
      <w:r>
        <w:rPr>
          <w:rStyle w:val="CommentReference"/>
        </w:rPr>
        <w:annotationRef/>
      </w:r>
      <w:r>
        <w:t>Need to define the numbers inside the square brackets (presumably mean and SD, but please clarify; also when would SD realistically be 0? i.e., probably need more than 50+50 measurements and/or 5 iterations.).</w:t>
      </w:r>
    </w:p>
    <w:p w14:paraId="0B66A3A8" w14:textId="77777777" w:rsidR="009A6663" w:rsidRDefault="009A6663">
      <w:pPr>
        <w:pStyle w:val="CommentText"/>
      </w:pPr>
    </w:p>
    <w:p w14:paraId="72C70232" w14:textId="341EE24C" w:rsidR="009A6663" w:rsidRDefault="009A6663">
      <w:pPr>
        <w:pStyle w:val="CommentText"/>
      </w:pPr>
      <w:r>
        <w:t>Also need to differentiate labels of columns 1 and 3.</w:t>
      </w:r>
    </w:p>
  </w:comment>
  <w:comment w:id="12" w:author="Sharon Hori" w:date="2018-09-24T13:33:00Z" w:initials="SH">
    <w:p w14:paraId="7EE6E56F" w14:textId="512909C2" w:rsidR="009A6663" w:rsidRDefault="009A6663">
      <w:pPr>
        <w:pStyle w:val="CommentText"/>
      </w:pPr>
      <w:r>
        <w:rPr>
          <w:rStyle w:val="CommentReference"/>
        </w:rPr>
        <w:annotationRef/>
      </w:r>
      <w:r>
        <w:t>Be more specific</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10DA635" w14:textId="77777777" w:rsidR="009A6663" w:rsidRDefault="009A6663" w:rsidP="0087620E">
      <w:r>
        <w:separator/>
      </w:r>
    </w:p>
  </w:endnote>
  <w:endnote w:type="continuationSeparator" w:id="0">
    <w:p w14:paraId="3A19730D" w14:textId="77777777" w:rsidR="009A6663" w:rsidRDefault="009A6663" w:rsidP="008762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Yu Mincho">
    <w:altName w:val="Times New Roman"/>
    <w:panose1 w:val="00000000000000000000"/>
    <w:charset w:val="00"/>
    <w:family w:val="roman"/>
    <w:notTrueType/>
    <w:pitch w:val="default"/>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Yu Gothic Light">
    <w:altName w:val="Times New Roman"/>
    <w:panose1 w:val="00000000000000000000"/>
    <w:charset w:val="00"/>
    <w:family w:val="roman"/>
    <w:notTrueType/>
    <w:pitch w:val="default"/>
  </w:font>
  <w:font w:name="Cambria Math">
    <w:panose1 w:val="02040503050406030204"/>
    <w:charset w:val="00"/>
    <w:family w:val="auto"/>
    <w:pitch w:val="variable"/>
    <w:sig w:usb0="00000003" w:usb1="00000000" w:usb2="00000000" w:usb3="00000000" w:csb0="00000001" w:csb1="00000000"/>
  </w:font>
  <w:font w:name="ＭＳ Ｐゴシック">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B21C7" w14:textId="77777777" w:rsidR="009A6663" w:rsidRDefault="009A6663" w:rsidP="00B81A4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835C81E" w14:textId="77777777" w:rsidR="009A6663" w:rsidRDefault="009A6663" w:rsidP="001D32B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77F095" w14:textId="77777777" w:rsidR="009A6663" w:rsidRPr="00A773FC" w:rsidRDefault="009A6663" w:rsidP="00B81A47">
    <w:pPr>
      <w:pStyle w:val="Footer"/>
      <w:framePr w:wrap="none" w:vAnchor="text" w:hAnchor="margin" w:xAlign="right" w:y="1"/>
      <w:rPr>
        <w:rStyle w:val="PageNumber"/>
        <w:rFonts w:asciiTheme="minorEastAsia" w:hAnsiTheme="minorEastAsia" w:cstheme="minorEastAsia"/>
      </w:rPr>
    </w:pPr>
    <w:r w:rsidRPr="00A773FC">
      <w:rPr>
        <w:rStyle w:val="PageNumber"/>
        <w:rFonts w:asciiTheme="minorEastAsia" w:hAnsiTheme="minorEastAsia" w:cstheme="minorEastAsia" w:hint="eastAsia"/>
      </w:rPr>
      <w:fldChar w:fldCharType="begin"/>
    </w:r>
    <w:r w:rsidRPr="00A773FC">
      <w:rPr>
        <w:rStyle w:val="PageNumber"/>
        <w:rFonts w:asciiTheme="minorEastAsia" w:hAnsiTheme="minorEastAsia" w:cstheme="minorEastAsia" w:hint="eastAsia"/>
      </w:rPr>
      <w:instrText xml:space="preserve">PAGE  </w:instrText>
    </w:r>
    <w:r w:rsidRPr="00A773FC">
      <w:rPr>
        <w:rStyle w:val="PageNumber"/>
        <w:rFonts w:asciiTheme="minorEastAsia" w:hAnsiTheme="minorEastAsia" w:cstheme="minorEastAsia" w:hint="eastAsia"/>
      </w:rPr>
      <w:fldChar w:fldCharType="separate"/>
    </w:r>
    <w:r w:rsidR="00951FAD">
      <w:rPr>
        <w:rStyle w:val="PageNumber"/>
        <w:rFonts w:asciiTheme="minorEastAsia" w:hAnsiTheme="minorEastAsia" w:cstheme="minorEastAsia"/>
        <w:noProof/>
      </w:rPr>
      <w:t>1</w:t>
    </w:r>
    <w:r w:rsidRPr="00A773FC">
      <w:rPr>
        <w:rStyle w:val="PageNumber"/>
        <w:rFonts w:asciiTheme="minorEastAsia" w:hAnsiTheme="minorEastAsia" w:cstheme="minorEastAsia" w:hint="eastAsia"/>
      </w:rPr>
      <w:fldChar w:fldCharType="end"/>
    </w:r>
  </w:p>
  <w:p w14:paraId="27931421" w14:textId="77777777" w:rsidR="009A6663" w:rsidRDefault="009A6663" w:rsidP="001D32B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BE33F1" w14:textId="77777777" w:rsidR="009A6663" w:rsidRDefault="009A6663" w:rsidP="0087620E">
      <w:r>
        <w:separator/>
      </w:r>
    </w:p>
  </w:footnote>
  <w:footnote w:type="continuationSeparator" w:id="0">
    <w:p w14:paraId="1095081B" w14:textId="77777777" w:rsidR="009A6663" w:rsidRDefault="009A6663" w:rsidP="0087620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76E61A9"/>
    <w:multiLevelType w:val="hybridMultilevel"/>
    <w:tmpl w:val="FEACC47C"/>
    <w:lvl w:ilvl="0" w:tplc="FC7A5FAE">
      <w:start w:val="1"/>
      <w:numFmt w:val="bullet"/>
      <w:lvlText w:val=""/>
      <w:lvlJc w:val="left"/>
      <w:pPr>
        <w:ind w:left="720" w:hanging="360"/>
      </w:pPr>
      <w:rPr>
        <w:rFonts w:ascii="Wingdings" w:eastAsiaTheme="minorEastAsia" w:hAnsi="Wingdings" w:cstheme="minorBidi"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6883542"/>
    <w:multiLevelType w:val="hybridMultilevel"/>
    <w:tmpl w:val="8C08A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79E80657"/>
    <w:multiLevelType w:val="hybridMultilevel"/>
    <w:tmpl w:val="5E8478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56"/>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1CCC"/>
    <w:rsid w:val="00006B93"/>
    <w:rsid w:val="00011416"/>
    <w:rsid w:val="000134B0"/>
    <w:rsid w:val="00016EE3"/>
    <w:rsid w:val="00032B6E"/>
    <w:rsid w:val="00033658"/>
    <w:rsid w:val="000376CB"/>
    <w:rsid w:val="00040BEB"/>
    <w:rsid w:val="00046419"/>
    <w:rsid w:val="0005578F"/>
    <w:rsid w:val="000626E5"/>
    <w:rsid w:val="000658C4"/>
    <w:rsid w:val="00070F30"/>
    <w:rsid w:val="00084EE6"/>
    <w:rsid w:val="000926C4"/>
    <w:rsid w:val="000A0BEF"/>
    <w:rsid w:val="000B02A0"/>
    <w:rsid w:val="000B40C4"/>
    <w:rsid w:val="000B5E57"/>
    <w:rsid w:val="000B7399"/>
    <w:rsid w:val="000C1B78"/>
    <w:rsid w:val="000C1C13"/>
    <w:rsid w:val="000C7129"/>
    <w:rsid w:val="000E72CB"/>
    <w:rsid w:val="000E7DA2"/>
    <w:rsid w:val="00104950"/>
    <w:rsid w:val="0011539D"/>
    <w:rsid w:val="00124A65"/>
    <w:rsid w:val="00133341"/>
    <w:rsid w:val="00152D4B"/>
    <w:rsid w:val="0015658D"/>
    <w:rsid w:val="00171840"/>
    <w:rsid w:val="00174650"/>
    <w:rsid w:val="00190AFD"/>
    <w:rsid w:val="00191AA0"/>
    <w:rsid w:val="00192670"/>
    <w:rsid w:val="001A73A7"/>
    <w:rsid w:val="001B2F96"/>
    <w:rsid w:val="001B40F6"/>
    <w:rsid w:val="001C403D"/>
    <w:rsid w:val="001C449F"/>
    <w:rsid w:val="001C66B2"/>
    <w:rsid w:val="001D0FA4"/>
    <w:rsid w:val="001D32B7"/>
    <w:rsid w:val="001E3423"/>
    <w:rsid w:val="001F5C27"/>
    <w:rsid w:val="001F6E68"/>
    <w:rsid w:val="00206B7C"/>
    <w:rsid w:val="00213E9B"/>
    <w:rsid w:val="00220F96"/>
    <w:rsid w:val="00233CFC"/>
    <w:rsid w:val="00240719"/>
    <w:rsid w:val="00241B02"/>
    <w:rsid w:val="00244BEF"/>
    <w:rsid w:val="002458B1"/>
    <w:rsid w:val="00250364"/>
    <w:rsid w:val="00255EF6"/>
    <w:rsid w:val="002607A0"/>
    <w:rsid w:val="00294E59"/>
    <w:rsid w:val="002A0E7A"/>
    <w:rsid w:val="002A5C5E"/>
    <w:rsid w:val="002B74C9"/>
    <w:rsid w:val="002C2687"/>
    <w:rsid w:val="002C2F21"/>
    <w:rsid w:val="002C7E7B"/>
    <w:rsid w:val="002D6858"/>
    <w:rsid w:val="002E05EB"/>
    <w:rsid w:val="002E3E6A"/>
    <w:rsid w:val="002E3EA7"/>
    <w:rsid w:val="003102CA"/>
    <w:rsid w:val="00311DBB"/>
    <w:rsid w:val="0032086D"/>
    <w:rsid w:val="00321D35"/>
    <w:rsid w:val="00327231"/>
    <w:rsid w:val="00330AD9"/>
    <w:rsid w:val="00331741"/>
    <w:rsid w:val="003321A4"/>
    <w:rsid w:val="00336BE7"/>
    <w:rsid w:val="00352A55"/>
    <w:rsid w:val="00357ECB"/>
    <w:rsid w:val="003622A4"/>
    <w:rsid w:val="00364831"/>
    <w:rsid w:val="003648CD"/>
    <w:rsid w:val="00377CE3"/>
    <w:rsid w:val="00387AD0"/>
    <w:rsid w:val="00391088"/>
    <w:rsid w:val="003910CA"/>
    <w:rsid w:val="00392E5F"/>
    <w:rsid w:val="003A414E"/>
    <w:rsid w:val="003B08D4"/>
    <w:rsid w:val="003B2579"/>
    <w:rsid w:val="003B5AE9"/>
    <w:rsid w:val="003C26CD"/>
    <w:rsid w:val="003C2731"/>
    <w:rsid w:val="003C4F7F"/>
    <w:rsid w:val="003C4FA0"/>
    <w:rsid w:val="003C773D"/>
    <w:rsid w:val="003E57A4"/>
    <w:rsid w:val="00400C0B"/>
    <w:rsid w:val="0040150E"/>
    <w:rsid w:val="00404A67"/>
    <w:rsid w:val="00406747"/>
    <w:rsid w:val="0041183A"/>
    <w:rsid w:val="0041268C"/>
    <w:rsid w:val="00414F76"/>
    <w:rsid w:val="00421AAB"/>
    <w:rsid w:val="00430752"/>
    <w:rsid w:val="00436877"/>
    <w:rsid w:val="00443A68"/>
    <w:rsid w:val="00447D4D"/>
    <w:rsid w:val="00465CD3"/>
    <w:rsid w:val="0047086F"/>
    <w:rsid w:val="00472674"/>
    <w:rsid w:val="00472E50"/>
    <w:rsid w:val="00476171"/>
    <w:rsid w:val="00491EAF"/>
    <w:rsid w:val="0049598E"/>
    <w:rsid w:val="004A16F3"/>
    <w:rsid w:val="004A20A6"/>
    <w:rsid w:val="004A40B6"/>
    <w:rsid w:val="004B3487"/>
    <w:rsid w:val="004C0BA8"/>
    <w:rsid w:val="004F0067"/>
    <w:rsid w:val="004F140F"/>
    <w:rsid w:val="004F40A9"/>
    <w:rsid w:val="004F6360"/>
    <w:rsid w:val="00504EC8"/>
    <w:rsid w:val="00514FF8"/>
    <w:rsid w:val="00535FA0"/>
    <w:rsid w:val="00536B8B"/>
    <w:rsid w:val="005370CE"/>
    <w:rsid w:val="0055106A"/>
    <w:rsid w:val="0055643C"/>
    <w:rsid w:val="00560665"/>
    <w:rsid w:val="00581CCC"/>
    <w:rsid w:val="005831A7"/>
    <w:rsid w:val="00587A18"/>
    <w:rsid w:val="005A1967"/>
    <w:rsid w:val="005A69CC"/>
    <w:rsid w:val="005D0F22"/>
    <w:rsid w:val="005D386B"/>
    <w:rsid w:val="005E07D9"/>
    <w:rsid w:val="005E1E1F"/>
    <w:rsid w:val="00614C6F"/>
    <w:rsid w:val="006222EB"/>
    <w:rsid w:val="006307B2"/>
    <w:rsid w:val="00635903"/>
    <w:rsid w:val="006463B3"/>
    <w:rsid w:val="006475C2"/>
    <w:rsid w:val="006670F8"/>
    <w:rsid w:val="00672306"/>
    <w:rsid w:val="006743EA"/>
    <w:rsid w:val="00676DD2"/>
    <w:rsid w:val="0069724C"/>
    <w:rsid w:val="006A2546"/>
    <w:rsid w:val="006B64D6"/>
    <w:rsid w:val="006C09A4"/>
    <w:rsid w:val="006D41C3"/>
    <w:rsid w:val="006D7ADA"/>
    <w:rsid w:val="00717100"/>
    <w:rsid w:val="00724525"/>
    <w:rsid w:val="007270EA"/>
    <w:rsid w:val="00736EF7"/>
    <w:rsid w:val="00737D07"/>
    <w:rsid w:val="00754F68"/>
    <w:rsid w:val="00773272"/>
    <w:rsid w:val="00775CBD"/>
    <w:rsid w:val="00782156"/>
    <w:rsid w:val="007851C5"/>
    <w:rsid w:val="007903F9"/>
    <w:rsid w:val="00790445"/>
    <w:rsid w:val="007A50E3"/>
    <w:rsid w:val="007B65AF"/>
    <w:rsid w:val="007D0463"/>
    <w:rsid w:val="007D1F96"/>
    <w:rsid w:val="007D35AD"/>
    <w:rsid w:val="007E0023"/>
    <w:rsid w:val="007E1AEB"/>
    <w:rsid w:val="007F20AC"/>
    <w:rsid w:val="007F4E1B"/>
    <w:rsid w:val="007F6BF8"/>
    <w:rsid w:val="00812F71"/>
    <w:rsid w:val="00823593"/>
    <w:rsid w:val="00830570"/>
    <w:rsid w:val="008309FD"/>
    <w:rsid w:val="00860E75"/>
    <w:rsid w:val="00861535"/>
    <w:rsid w:val="0086189A"/>
    <w:rsid w:val="00861FD0"/>
    <w:rsid w:val="00865DAC"/>
    <w:rsid w:val="0087620E"/>
    <w:rsid w:val="00877D60"/>
    <w:rsid w:val="00883A3F"/>
    <w:rsid w:val="00884769"/>
    <w:rsid w:val="00886F37"/>
    <w:rsid w:val="00886FD7"/>
    <w:rsid w:val="00887ADF"/>
    <w:rsid w:val="00887E0B"/>
    <w:rsid w:val="00895566"/>
    <w:rsid w:val="008A68AB"/>
    <w:rsid w:val="008B31C5"/>
    <w:rsid w:val="008C025E"/>
    <w:rsid w:val="008C165E"/>
    <w:rsid w:val="008C3671"/>
    <w:rsid w:val="008C4931"/>
    <w:rsid w:val="008F204A"/>
    <w:rsid w:val="008F3BFB"/>
    <w:rsid w:val="008F4333"/>
    <w:rsid w:val="00900FE6"/>
    <w:rsid w:val="00904247"/>
    <w:rsid w:val="00913905"/>
    <w:rsid w:val="00914AD6"/>
    <w:rsid w:val="009159D8"/>
    <w:rsid w:val="00916462"/>
    <w:rsid w:val="00917A5B"/>
    <w:rsid w:val="00921DF2"/>
    <w:rsid w:val="00931C77"/>
    <w:rsid w:val="0094028C"/>
    <w:rsid w:val="00941A85"/>
    <w:rsid w:val="009449D0"/>
    <w:rsid w:val="0094553D"/>
    <w:rsid w:val="00946107"/>
    <w:rsid w:val="00951FAD"/>
    <w:rsid w:val="00963F7F"/>
    <w:rsid w:val="00980D08"/>
    <w:rsid w:val="009957CF"/>
    <w:rsid w:val="009A5DBD"/>
    <w:rsid w:val="009A6663"/>
    <w:rsid w:val="009B4FB2"/>
    <w:rsid w:val="009B539E"/>
    <w:rsid w:val="009B7289"/>
    <w:rsid w:val="009C318F"/>
    <w:rsid w:val="009C7005"/>
    <w:rsid w:val="009E40E1"/>
    <w:rsid w:val="00A43131"/>
    <w:rsid w:val="00A44322"/>
    <w:rsid w:val="00A72F28"/>
    <w:rsid w:val="00A74FA1"/>
    <w:rsid w:val="00A773FC"/>
    <w:rsid w:val="00AA138C"/>
    <w:rsid w:val="00AA6778"/>
    <w:rsid w:val="00AA72CE"/>
    <w:rsid w:val="00AC1D0F"/>
    <w:rsid w:val="00AD450A"/>
    <w:rsid w:val="00AE04C3"/>
    <w:rsid w:val="00AF5105"/>
    <w:rsid w:val="00AF536C"/>
    <w:rsid w:val="00AF549A"/>
    <w:rsid w:val="00B023CC"/>
    <w:rsid w:val="00B07ED8"/>
    <w:rsid w:val="00B1495E"/>
    <w:rsid w:val="00B22B65"/>
    <w:rsid w:val="00B24521"/>
    <w:rsid w:val="00B31F8B"/>
    <w:rsid w:val="00B35ACB"/>
    <w:rsid w:val="00B36DEB"/>
    <w:rsid w:val="00B4150F"/>
    <w:rsid w:val="00B47516"/>
    <w:rsid w:val="00B47D5A"/>
    <w:rsid w:val="00B53841"/>
    <w:rsid w:val="00B61FA4"/>
    <w:rsid w:val="00B80559"/>
    <w:rsid w:val="00B81A47"/>
    <w:rsid w:val="00B9016B"/>
    <w:rsid w:val="00BA16EB"/>
    <w:rsid w:val="00BB506B"/>
    <w:rsid w:val="00BC4DDD"/>
    <w:rsid w:val="00BE458C"/>
    <w:rsid w:val="00BF5FC4"/>
    <w:rsid w:val="00C046A2"/>
    <w:rsid w:val="00C10568"/>
    <w:rsid w:val="00C14E03"/>
    <w:rsid w:val="00C3084C"/>
    <w:rsid w:val="00C35BEE"/>
    <w:rsid w:val="00C3740F"/>
    <w:rsid w:val="00C45A7A"/>
    <w:rsid w:val="00C50BE3"/>
    <w:rsid w:val="00C540E0"/>
    <w:rsid w:val="00C57793"/>
    <w:rsid w:val="00C62AE0"/>
    <w:rsid w:val="00C63FB9"/>
    <w:rsid w:val="00C657D6"/>
    <w:rsid w:val="00C800FD"/>
    <w:rsid w:val="00C82372"/>
    <w:rsid w:val="00C92057"/>
    <w:rsid w:val="00C92AAB"/>
    <w:rsid w:val="00CB0514"/>
    <w:rsid w:val="00CB3E80"/>
    <w:rsid w:val="00CB590E"/>
    <w:rsid w:val="00CC67A6"/>
    <w:rsid w:val="00CE117D"/>
    <w:rsid w:val="00CE34DD"/>
    <w:rsid w:val="00CF56E4"/>
    <w:rsid w:val="00D048BD"/>
    <w:rsid w:val="00D06A1A"/>
    <w:rsid w:val="00D0760B"/>
    <w:rsid w:val="00D12027"/>
    <w:rsid w:val="00D20BB6"/>
    <w:rsid w:val="00D44B77"/>
    <w:rsid w:val="00D47DB1"/>
    <w:rsid w:val="00D535F2"/>
    <w:rsid w:val="00D55C45"/>
    <w:rsid w:val="00D6484D"/>
    <w:rsid w:val="00D65A15"/>
    <w:rsid w:val="00D65FAD"/>
    <w:rsid w:val="00D86C36"/>
    <w:rsid w:val="00D93745"/>
    <w:rsid w:val="00D94097"/>
    <w:rsid w:val="00DA2AD8"/>
    <w:rsid w:val="00DA5529"/>
    <w:rsid w:val="00DB44B0"/>
    <w:rsid w:val="00DC5181"/>
    <w:rsid w:val="00DC54AC"/>
    <w:rsid w:val="00DF1F5E"/>
    <w:rsid w:val="00DF3912"/>
    <w:rsid w:val="00DF3CDB"/>
    <w:rsid w:val="00E04320"/>
    <w:rsid w:val="00E05A2E"/>
    <w:rsid w:val="00E159C2"/>
    <w:rsid w:val="00E25E01"/>
    <w:rsid w:val="00E2617B"/>
    <w:rsid w:val="00E26EF7"/>
    <w:rsid w:val="00E32B79"/>
    <w:rsid w:val="00E44AE8"/>
    <w:rsid w:val="00E459D6"/>
    <w:rsid w:val="00E52154"/>
    <w:rsid w:val="00E573F3"/>
    <w:rsid w:val="00E638FE"/>
    <w:rsid w:val="00E726CD"/>
    <w:rsid w:val="00E858E2"/>
    <w:rsid w:val="00E85DBB"/>
    <w:rsid w:val="00E90BA0"/>
    <w:rsid w:val="00E91894"/>
    <w:rsid w:val="00E93EB5"/>
    <w:rsid w:val="00EB1BB5"/>
    <w:rsid w:val="00EB2761"/>
    <w:rsid w:val="00ED100A"/>
    <w:rsid w:val="00EE2B45"/>
    <w:rsid w:val="00F124A8"/>
    <w:rsid w:val="00F14143"/>
    <w:rsid w:val="00F23187"/>
    <w:rsid w:val="00F30ED1"/>
    <w:rsid w:val="00F436FF"/>
    <w:rsid w:val="00F437AC"/>
    <w:rsid w:val="00F44463"/>
    <w:rsid w:val="00F56B06"/>
    <w:rsid w:val="00F60AB2"/>
    <w:rsid w:val="00F73E14"/>
    <w:rsid w:val="00F82EAE"/>
    <w:rsid w:val="00F8566E"/>
    <w:rsid w:val="00F936F7"/>
    <w:rsid w:val="00F96254"/>
    <w:rsid w:val="00FA51A0"/>
    <w:rsid w:val="00FB6DCD"/>
    <w:rsid w:val="00FB7208"/>
    <w:rsid w:val="00FC1D33"/>
    <w:rsid w:val="00FC5971"/>
    <w:rsid w:val="00FD46D2"/>
    <w:rsid w:val="00FD4DC9"/>
    <w:rsid w:val="00FD560B"/>
    <w:rsid w:val="00FE1570"/>
    <w:rsid w:val="00FE4FD5"/>
    <w:rsid w:val="00FE65CE"/>
    <w:rsid w:val="00FE714D"/>
    <w:rsid w:val="00FF0BFF"/>
    <w:rsid w:val="00FF2E4D"/>
    <w:rsid w:val="00FF3CBE"/>
    <w:rsid w:val="00FF55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8AC4AE"/>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1BB5"/>
    <w:rPr>
      <w:color w:val="808080"/>
    </w:rPr>
  </w:style>
  <w:style w:type="paragraph" w:styleId="Header">
    <w:name w:val="header"/>
    <w:basedOn w:val="Normal"/>
    <w:link w:val="HeaderChar"/>
    <w:uiPriority w:val="99"/>
    <w:unhideWhenUsed/>
    <w:rsid w:val="0087620E"/>
    <w:pPr>
      <w:tabs>
        <w:tab w:val="center" w:pos="4680"/>
        <w:tab w:val="right" w:pos="9360"/>
      </w:tabs>
    </w:pPr>
  </w:style>
  <w:style w:type="character" w:customStyle="1" w:styleId="HeaderChar">
    <w:name w:val="Header Char"/>
    <w:basedOn w:val="DefaultParagraphFont"/>
    <w:link w:val="Header"/>
    <w:uiPriority w:val="99"/>
    <w:rsid w:val="0087620E"/>
  </w:style>
  <w:style w:type="paragraph" w:styleId="Footer">
    <w:name w:val="footer"/>
    <w:basedOn w:val="Normal"/>
    <w:link w:val="FooterChar"/>
    <w:uiPriority w:val="99"/>
    <w:unhideWhenUsed/>
    <w:rsid w:val="0087620E"/>
    <w:pPr>
      <w:tabs>
        <w:tab w:val="center" w:pos="4680"/>
        <w:tab w:val="right" w:pos="9360"/>
      </w:tabs>
    </w:pPr>
  </w:style>
  <w:style w:type="character" w:customStyle="1" w:styleId="FooterChar">
    <w:name w:val="Footer Char"/>
    <w:basedOn w:val="DefaultParagraphFont"/>
    <w:link w:val="Footer"/>
    <w:uiPriority w:val="99"/>
    <w:rsid w:val="0087620E"/>
  </w:style>
  <w:style w:type="character" w:styleId="PageNumber">
    <w:name w:val="page number"/>
    <w:basedOn w:val="DefaultParagraphFont"/>
    <w:uiPriority w:val="99"/>
    <w:semiHidden/>
    <w:unhideWhenUsed/>
    <w:rsid w:val="001D32B7"/>
  </w:style>
  <w:style w:type="paragraph" w:styleId="ListParagraph">
    <w:name w:val="List Paragraph"/>
    <w:basedOn w:val="Normal"/>
    <w:uiPriority w:val="34"/>
    <w:qFormat/>
    <w:rsid w:val="009449D0"/>
    <w:pPr>
      <w:ind w:left="720"/>
      <w:contextualSpacing/>
    </w:pPr>
  </w:style>
  <w:style w:type="table" w:styleId="TableGrid">
    <w:name w:val="Table Grid"/>
    <w:basedOn w:val="TableNormal"/>
    <w:uiPriority w:val="39"/>
    <w:rsid w:val="002E3E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27231"/>
    <w:pPr>
      <w:spacing w:before="100" w:beforeAutospacing="1" w:after="100" w:afterAutospacing="1"/>
    </w:pPr>
    <w:rPr>
      <w:rFonts w:ascii="Times New Roman" w:eastAsiaTheme="minorEastAsia" w:hAnsi="Times New Roman" w:cs="Times New Roman"/>
      <w:lang w:eastAsia="zh-CN"/>
    </w:rPr>
  </w:style>
  <w:style w:type="paragraph" w:styleId="BalloonText">
    <w:name w:val="Balloon Text"/>
    <w:basedOn w:val="Normal"/>
    <w:link w:val="BalloonTextChar"/>
    <w:uiPriority w:val="99"/>
    <w:semiHidden/>
    <w:unhideWhenUsed/>
    <w:rsid w:val="00514F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4FF8"/>
    <w:rPr>
      <w:rFonts w:ascii="Lucida Grande" w:hAnsi="Lucida Grande" w:cs="Lucida Grande"/>
      <w:sz w:val="18"/>
      <w:szCs w:val="18"/>
    </w:rPr>
  </w:style>
  <w:style w:type="character" w:styleId="CommentReference">
    <w:name w:val="annotation reference"/>
    <w:basedOn w:val="DefaultParagraphFont"/>
    <w:uiPriority w:val="99"/>
    <w:semiHidden/>
    <w:unhideWhenUsed/>
    <w:rsid w:val="00491EAF"/>
    <w:rPr>
      <w:sz w:val="18"/>
      <w:szCs w:val="18"/>
    </w:rPr>
  </w:style>
  <w:style w:type="paragraph" w:styleId="CommentText">
    <w:name w:val="annotation text"/>
    <w:basedOn w:val="Normal"/>
    <w:link w:val="CommentTextChar"/>
    <w:uiPriority w:val="99"/>
    <w:semiHidden/>
    <w:unhideWhenUsed/>
    <w:rsid w:val="00491EAF"/>
  </w:style>
  <w:style w:type="character" w:customStyle="1" w:styleId="CommentTextChar">
    <w:name w:val="Comment Text Char"/>
    <w:basedOn w:val="DefaultParagraphFont"/>
    <w:link w:val="CommentText"/>
    <w:uiPriority w:val="99"/>
    <w:semiHidden/>
    <w:rsid w:val="00491EAF"/>
  </w:style>
  <w:style w:type="paragraph" w:styleId="CommentSubject">
    <w:name w:val="annotation subject"/>
    <w:basedOn w:val="CommentText"/>
    <w:next w:val="CommentText"/>
    <w:link w:val="CommentSubjectChar"/>
    <w:uiPriority w:val="99"/>
    <w:semiHidden/>
    <w:unhideWhenUsed/>
    <w:rsid w:val="00491EAF"/>
    <w:rPr>
      <w:b/>
      <w:bCs/>
      <w:sz w:val="20"/>
      <w:szCs w:val="20"/>
    </w:rPr>
  </w:style>
  <w:style w:type="character" w:customStyle="1" w:styleId="CommentSubjectChar">
    <w:name w:val="Comment Subject Char"/>
    <w:basedOn w:val="CommentTextChar"/>
    <w:link w:val="CommentSubject"/>
    <w:uiPriority w:val="99"/>
    <w:semiHidden/>
    <w:rsid w:val="00491EAF"/>
    <w:rPr>
      <w:b/>
      <w:bCs/>
      <w:sz w:val="20"/>
      <w:szCs w:val="20"/>
    </w:rPr>
  </w:style>
  <w:style w:type="paragraph" w:styleId="Revision">
    <w:name w:val="Revision"/>
    <w:hidden/>
    <w:uiPriority w:val="99"/>
    <w:semiHidden/>
    <w:rsid w:val="00387AD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1BB5"/>
    <w:rPr>
      <w:color w:val="808080"/>
    </w:rPr>
  </w:style>
  <w:style w:type="paragraph" w:styleId="Header">
    <w:name w:val="header"/>
    <w:basedOn w:val="Normal"/>
    <w:link w:val="HeaderChar"/>
    <w:uiPriority w:val="99"/>
    <w:unhideWhenUsed/>
    <w:rsid w:val="0087620E"/>
    <w:pPr>
      <w:tabs>
        <w:tab w:val="center" w:pos="4680"/>
        <w:tab w:val="right" w:pos="9360"/>
      </w:tabs>
    </w:pPr>
  </w:style>
  <w:style w:type="character" w:customStyle="1" w:styleId="HeaderChar">
    <w:name w:val="Header Char"/>
    <w:basedOn w:val="DefaultParagraphFont"/>
    <w:link w:val="Header"/>
    <w:uiPriority w:val="99"/>
    <w:rsid w:val="0087620E"/>
  </w:style>
  <w:style w:type="paragraph" w:styleId="Footer">
    <w:name w:val="footer"/>
    <w:basedOn w:val="Normal"/>
    <w:link w:val="FooterChar"/>
    <w:uiPriority w:val="99"/>
    <w:unhideWhenUsed/>
    <w:rsid w:val="0087620E"/>
    <w:pPr>
      <w:tabs>
        <w:tab w:val="center" w:pos="4680"/>
        <w:tab w:val="right" w:pos="9360"/>
      </w:tabs>
    </w:pPr>
  </w:style>
  <w:style w:type="character" w:customStyle="1" w:styleId="FooterChar">
    <w:name w:val="Footer Char"/>
    <w:basedOn w:val="DefaultParagraphFont"/>
    <w:link w:val="Footer"/>
    <w:uiPriority w:val="99"/>
    <w:rsid w:val="0087620E"/>
  </w:style>
  <w:style w:type="character" w:styleId="PageNumber">
    <w:name w:val="page number"/>
    <w:basedOn w:val="DefaultParagraphFont"/>
    <w:uiPriority w:val="99"/>
    <w:semiHidden/>
    <w:unhideWhenUsed/>
    <w:rsid w:val="001D32B7"/>
  </w:style>
  <w:style w:type="paragraph" w:styleId="ListParagraph">
    <w:name w:val="List Paragraph"/>
    <w:basedOn w:val="Normal"/>
    <w:uiPriority w:val="34"/>
    <w:qFormat/>
    <w:rsid w:val="009449D0"/>
    <w:pPr>
      <w:ind w:left="720"/>
      <w:contextualSpacing/>
    </w:pPr>
  </w:style>
  <w:style w:type="table" w:styleId="TableGrid">
    <w:name w:val="Table Grid"/>
    <w:basedOn w:val="TableNormal"/>
    <w:uiPriority w:val="39"/>
    <w:rsid w:val="002E3E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327231"/>
    <w:pPr>
      <w:spacing w:before="100" w:beforeAutospacing="1" w:after="100" w:afterAutospacing="1"/>
    </w:pPr>
    <w:rPr>
      <w:rFonts w:ascii="Times New Roman" w:eastAsiaTheme="minorEastAsia" w:hAnsi="Times New Roman" w:cs="Times New Roman"/>
      <w:lang w:eastAsia="zh-CN"/>
    </w:rPr>
  </w:style>
  <w:style w:type="paragraph" w:styleId="BalloonText">
    <w:name w:val="Balloon Text"/>
    <w:basedOn w:val="Normal"/>
    <w:link w:val="BalloonTextChar"/>
    <w:uiPriority w:val="99"/>
    <w:semiHidden/>
    <w:unhideWhenUsed/>
    <w:rsid w:val="00514FF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14FF8"/>
    <w:rPr>
      <w:rFonts w:ascii="Lucida Grande" w:hAnsi="Lucida Grande" w:cs="Lucida Grande"/>
      <w:sz w:val="18"/>
      <w:szCs w:val="18"/>
    </w:rPr>
  </w:style>
  <w:style w:type="character" w:styleId="CommentReference">
    <w:name w:val="annotation reference"/>
    <w:basedOn w:val="DefaultParagraphFont"/>
    <w:uiPriority w:val="99"/>
    <w:semiHidden/>
    <w:unhideWhenUsed/>
    <w:rsid w:val="00491EAF"/>
    <w:rPr>
      <w:sz w:val="18"/>
      <w:szCs w:val="18"/>
    </w:rPr>
  </w:style>
  <w:style w:type="paragraph" w:styleId="CommentText">
    <w:name w:val="annotation text"/>
    <w:basedOn w:val="Normal"/>
    <w:link w:val="CommentTextChar"/>
    <w:uiPriority w:val="99"/>
    <w:semiHidden/>
    <w:unhideWhenUsed/>
    <w:rsid w:val="00491EAF"/>
  </w:style>
  <w:style w:type="character" w:customStyle="1" w:styleId="CommentTextChar">
    <w:name w:val="Comment Text Char"/>
    <w:basedOn w:val="DefaultParagraphFont"/>
    <w:link w:val="CommentText"/>
    <w:uiPriority w:val="99"/>
    <w:semiHidden/>
    <w:rsid w:val="00491EAF"/>
  </w:style>
  <w:style w:type="paragraph" w:styleId="CommentSubject">
    <w:name w:val="annotation subject"/>
    <w:basedOn w:val="CommentText"/>
    <w:next w:val="CommentText"/>
    <w:link w:val="CommentSubjectChar"/>
    <w:uiPriority w:val="99"/>
    <w:semiHidden/>
    <w:unhideWhenUsed/>
    <w:rsid w:val="00491EAF"/>
    <w:rPr>
      <w:b/>
      <w:bCs/>
      <w:sz w:val="20"/>
      <w:szCs w:val="20"/>
    </w:rPr>
  </w:style>
  <w:style w:type="character" w:customStyle="1" w:styleId="CommentSubjectChar">
    <w:name w:val="Comment Subject Char"/>
    <w:basedOn w:val="CommentTextChar"/>
    <w:link w:val="CommentSubject"/>
    <w:uiPriority w:val="99"/>
    <w:semiHidden/>
    <w:rsid w:val="00491EAF"/>
    <w:rPr>
      <w:b/>
      <w:bCs/>
      <w:sz w:val="20"/>
      <w:szCs w:val="20"/>
    </w:rPr>
  </w:style>
  <w:style w:type="paragraph" w:styleId="Revision">
    <w:name w:val="Revision"/>
    <w:hidden/>
    <w:uiPriority w:val="99"/>
    <w:semiHidden/>
    <w:rsid w:val="00387A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566643">
      <w:bodyDiv w:val="1"/>
      <w:marLeft w:val="0"/>
      <w:marRight w:val="0"/>
      <w:marTop w:val="0"/>
      <w:marBottom w:val="0"/>
      <w:divBdr>
        <w:top w:val="none" w:sz="0" w:space="0" w:color="auto"/>
        <w:left w:val="none" w:sz="0" w:space="0" w:color="auto"/>
        <w:bottom w:val="none" w:sz="0" w:space="0" w:color="auto"/>
        <w:right w:val="none" w:sz="0" w:space="0" w:color="auto"/>
      </w:divBdr>
    </w:div>
    <w:div w:id="164514395">
      <w:bodyDiv w:val="1"/>
      <w:marLeft w:val="0"/>
      <w:marRight w:val="0"/>
      <w:marTop w:val="0"/>
      <w:marBottom w:val="0"/>
      <w:divBdr>
        <w:top w:val="none" w:sz="0" w:space="0" w:color="auto"/>
        <w:left w:val="none" w:sz="0" w:space="0" w:color="auto"/>
        <w:bottom w:val="none" w:sz="0" w:space="0" w:color="auto"/>
        <w:right w:val="none" w:sz="0" w:space="0" w:color="auto"/>
      </w:divBdr>
    </w:div>
    <w:div w:id="172842099">
      <w:bodyDiv w:val="1"/>
      <w:marLeft w:val="0"/>
      <w:marRight w:val="0"/>
      <w:marTop w:val="0"/>
      <w:marBottom w:val="0"/>
      <w:divBdr>
        <w:top w:val="none" w:sz="0" w:space="0" w:color="auto"/>
        <w:left w:val="none" w:sz="0" w:space="0" w:color="auto"/>
        <w:bottom w:val="none" w:sz="0" w:space="0" w:color="auto"/>
        <w:right w:val="none" w:sz="0" w:space="0" w:color="auto"/>
      </w:divBdr>
    </w:div>
    <w:div w:id="343748700">
      <w:bodyDiv w:val="1"/>
      <w:marLeft w:val="0"/>
      <w:marRight w:val="0"/>
      <w:marTop w:val="0"/>
      <w:marBottom w:val="0"/>
      <w:divBdr>
        <w:top w:val="none" w:sz="0" w:space="0" w:color="auto"/>
        <w:left w:val="none" w:sz="0" w:space="0" w:color="auto"/>
        <w:bottom w:val="none" w:sz="0" w:space="0" w:color="auto"/>
        <w:right w:val="none" w:sz="0" w:space="0" w:color="auto"/>
      </w:divBdr>
    </w:div>
    <w:div w:id="387532195">
      <w:bodyDiv w:val="1"/>
      <w:marLeft w:val="0"/>
      <w:marRight w:val="0"/>
      <w:marTop w:val="0"/>
      <w:marBottom w:val="0"/>
      <w:divBdr>
        <w:top w:val="none" w:sz="0" w:space="0" w:color="auto"/>
        <w:left w:val="none" w:sz="0" w:space="0" w:color="auto"/>
        <w:bottom w:val="none" w:sz="0" w:space="0" w:color="auto"/>
        <w:right w:val="none" w:sz="0" w:space="0" w:color="auto"/>
      </w:divBdr>
      <w:divsChild>
        <w:div w:id="2139451595">
          <w:marLeft w:val="0"/>
          <w:marRight w:val="0"/>
          <w:marTop w:val="0"/>
          <w:marBottom w:val="0"/>
          <w:divBdr>
            <w:top w:val="none" w:sz="0" w:space="0" w:color="auto"/>
            <w:left w:val="none" w:sz="0" w:space="0" w:color="auto"/>
            <w:bottom w:val="none" w:sz="0" w:space="0" w:color="auto"/>
            <w:right w:val="none" w:sz="0" w:space="0" w:color="auto"/>
          </w:divBdr>
        </w:div>
        <w:div w:id="968516423">
          <w:marLeft w:val="0"/>
          <w:marRight w:val="0"/>
          <w:marTop w:val="0"/>
          <w:marBottom w:val="0"/>
          <w:divBdr>
            <w:top w:val="none" w:sz="0" w:space="0" w:color="auto"/>
            <w:left w:val="none" w:sz="0" w:space="0" w:color="auto"/>
            <w:bottom w:val="none" w:sz="0" w:space="0" w:color="auto"/>
            <w:right w:val="none" w:sz="0" w:space="0" w:color="auto"/>
          </w:divBdr>
        </w:div>
        <w:div w:id="769858400">
          <w:marLeft w:val="0"/>
          <w:marRight w:val="0"/>
          <w:marTop w:val="0"/>
          <w:marBottom w:val="0"/>
          <w:divBdr>
            <w:top w:val="none" w:sz="0" w:space="0" w:color="auto"/>
            <w:left w:val="none" w:sz="0" w:space="0" w:color="auto"/>
            <w:bottom w:val="none" w:sz="0" w:space="0" w:color="auto"/>
            <w:right w:val="none" w:sz="0" w:space="0" w:color="auto"/>
          </w:divBdr>
        </w:div>
        <w:div w:id="1304697666">
          <w:marLeft w:val="0"/>
          <w:marRight w:val="0"/>
          <w:marTop w:val="0"/>
          <w:marBottom w:val="0"/>
          <w:divBdr>
            <w:top w:val="none" w:sz="0" w:space="0" w:color="auto"/>
            <w:left w:val="none" w:sz="0" w:space="0" w:color="auto"/>
            <w:bottom w:val="none" w:sz="0" w:space="0" w:color="auto"/>
            <w:right w:val="none" w:sz="0" w:space="0" w:color="auto"/>
          </w:divBdr>
        </w:div>
        <w:div w:id="1051004977">
          <w:marLeft w:val="0"/>
          <w:marRight w:val="0"/>
          <w:marTop w:val="0"/>
          <w:marBottom w:val="0"/>
          <w:divBdr>
            <w:top w:val="none" w:sz="0" w:space="0" w:color="auto"/>
            <w:left w:val="none" w:sz="0" w:space="0" w:color="auto"/>
            <w:bottom w:val="none" w:sz="0" w:space="0" w:color="auto"/>
            <w:right w:val="none" w:sz="0" w:space="0" w:color="auto"/>
          </w:divBdr>
        </w:div>
        <w:div w:id="1001784346">
          <w:marLeft w:val="0"/>
          <w:marRight w:val="0"/>
          <w:marTop w:val="0"/>
          <w:marBottom w:val="0"/>
          <w:divBdr>
            <w:top w:val="none" w:sz="0" w:space="0" w:color="auto"/>
            <w:left w:val="none" w:sz="0" w:space="0" w:color="auto"/>
            <w:bottom w:val="none" w:sz="0" w:space="0" w:color="auto"/>
            <w:right w:val="none" w:sz="0" w:space="0" w:color="auto"/>
          </w:divBdr>
        </w:div>
        <w:div w:id="1806893777">
          <w:marLeft w:val="0"/>
          <w:marRight w:val="0"/>
          <w:marTop w:val="0"/>
          <w:marBottom w:val="0"/>
          <w:divBdr>
            <w:top w:val="none" w:sz="0" w:space="0" w:color="auto"/>
            <w:left w:val="none" w:sz="0" w:space="0" w:color="auto"/>
            <w:bottom w:val="none" w:sz="0" w:space="0" w:color="auto"/>
            <w:right w:val="none" w:sz="0" w:space="0" w:color="auto"/>
          </w:divBdr>
        </w:div>
        <w:div w:id="178740095">
          <w:marLeft w:val="0"/>
          <w:marRight w:val="0"/>
          <w:marTop w:val="0"/>
          <w:marBottom w:val="0"/>
          <w:divBdr>
            <w:top w:val="none" w:sz="0" w:space="0" w:color="auto"/>
            <w:left w:val="none" w:sz="0" w:space="0" w:color="auto"/>
            <w:bottom w:val="none" w:sz="0" w:space="0" w:color="auto"/>
            <w:right w:val="none" w:sz="0" w:space="0" w:color="auto"/>
          </w:divBdr>
        </w:div>
        <w:div w:id="1154180419">
          <w:marLeft w:val="0"/>
          <w:marRight w:val="0"/>
          <w:marTop w:val="0"/>
          <w:marBottom w:val="0"/>
          <w:divBdr>
            <w:top w:val="none" w:sz="0" w:space="0" w:color="auto"/>
            <w:left w:val="none" w:sz="0" w:space="0" w:color="auto"/>
            <w:bottom w:val="none" w:sz="0" w:space="0" w:color="auto"/>
            <w:right w:val="none" w:sz="0" w:space="0" w:color="auto"/>
          </w:divBdr>
        </w:div>
        <w:div w:id="1804689279">
          <w:marLeft w:val="0"/>
          <w:marRight w:val="0"/>
          <w:marTop w:val="0"/>
          <w:marBottom w:val="0"/>
          <w:divBdr>
            <w:top w:val="none" w:sz="0" w:space="0" w:color="auto"/>
            <w:left w:val="none" w:sz="0" w:space="0" w:color="auto"/>
            <w:bottom w:val="none" w:sz="0" w:space="0" w:color="auto"/>
            <w:right w:val="none" w:sz="0" w:space="0" w:color="auto"/>
          </w:divBdr>
        </w:div>
        <w:div w:id="925698842">
          <w:marLeft w:val="0"/>
          <w:marRight w:val="0"/>
          <w:marTop w:val="0"/>
          <w:marBottom w:val="0"/>
          <w:divBdr>
            <w:top w:val="none" w:sz="0" w:space="0" w:color="auto"/>
            <w:left w:val="none" w:sz="0" w:space="0" w:color="auto"/>
            <w:bottom w:val="none" w:sz="0" w:space="0" w:color="auto"/>
            <w:right w:val="none" w:sz="0" w:space="0" w:color="auto"/>
          </w:divBdr>
        </w:div>
        <w:div w:id="2009020542">
          <w:marLeft w:val="0"/>
          <w:marRight w:val="0"/>
          <w:marTop w:val="0"/>
          <w:marBottom w:val="0"/>
          <w:divBdr>
            <w:top w:val="none" w:sz="0" w:space="0" w:color="auto"/>
            <w:left w:val="none" w:sz="0" w:space="0" w:color="auto"/>
            <w:bottom w:val="none" w:sz="0" w:space="0" w:color="auto"/>
            <w:right w:val="none" w:sz="0" w:space="0" w:color="auto"/>
          </w:divBdr>
        </w:div>
        <w:div w:id="1243371238">
          <w:marLeft w:val="0"/>
          <w:marRight w:val="0"/>
          <w:marTop w:val="0"/>
          <w:marBottom w:val="0"/>
          <w:divBdr>
            <w:top w:val="none" w:sz="0" w:space="0" w:color="auto"/>
            <w:left w:val="none" w:sz="0" w:space="0" w:color="auto"/>
            <w:bottom w:val="none" w:sz="0" w:space="0" w:color="auto"/>
            <w:right w:val="none" w:sz="0" w:space="0" w:color="auto"/>
          </w:divBdr>
        </w:div>
        <w:div w:id="1180435193">
          <w:marLeft w:val="0"/>
          <w:marRight w:val="0"/>
          <w:marTop w:val="0"/>
          <w:marBottom w:val="0"/>
          <w:divBdr>
            <w:top w:val="none" w:sz="0" w:space="0" w:color="auto"/>
            <w:left w:val="none" w:sz="0" w:space="0" w:color="auto"/>
            <w:bottom w:val="none" w:sz="0" w:space="0" w:color="auto"/>
            <w:right w:val="none" w:sz="0" w:space="0" w:color="auto"/>
          </w:divBdr>
        </w:div>
        <w:div w:id="607735886">
          <w:marLeft w:val="0"/>
          <w:marRight w:val="0"/>
          <w:marTop w:val="0"/>
          <w:marBottom w:val="0"/>
          <w:divBdr>
            <w:top w:val="none" w:sz="0" w:space="0" w:color="auto"/>
            <w:left w:val="none" w:sz="0" w:space="0" w:color="auto"/>
            <w:bottom w:val="none" w:sz="0" w:space="0" w:color="auto"/>
            <w:right w:val="none" w:sz="0" w:space="0" w:color="auto"/>
          </w:divBdr>
        </w:div>
        <w:div w:id="1823347875">
          <w:marLeft w:val="0"/>
          <w:marRight w:val="0"/>
          <w:marTop w:val="0"/>
          <w:marBottom w:val="0"/>
          <w:divBdr>
            <w:top w:val="none" w:sz="0" w:space="0" w:color="auto"/>
            <w:left w:val="none" w:sz="0" w:space="0" w:color="auto"/>
            <w:bottom w:val="none" w:sz="0" w:space="0" w:color="auto"/>
            <w:right w:val="none" w:sz="0" w:space="0" w:color="auto"/>
          </w:divBdr>
        </w:div>
        <w:div w:id="1343898630">
          <w:marLeft w:val="0"/>
          <w:marRight w:val="0"/>
          <w:marTop w:val="0"/>
          <w:marBottom w:val="0"/>
          <w:divBdr>
            <w:top w:val="none" w:sz="0" w:space="0" w:color="auto"/>
            <w:left w:val="none" w:sz="0" w:space="0" w:color="auto"/>
            <w:bottom w:val="none" w:sz="0" w:space="0" w:color="auto"/>
            <w:right w:val="none" w:sz="0" w:space="0" w:color="auto"/>
          </w:divBdr>
        </w:div>
        <w:div w:id="1129321850">
          <w:marLeft w:val="0"/>
          <w:marRight w:val="0"/>
          <w:marTop w:val="0"/>
          <w:marBottom w:val="0"/>
          <w:divBdr>
            <w:top w:val="none" w:sz="0" w:space="0" w:color="auto"/>
            <w:left w:val="none" w:sz="0" w:space="0" w:color="auto"/>
            <w:bottom w:val="none" w:sz="0" w:space="0" w:color="auto"/>
            <w:right w:val="none" w:sz="0" w:space="0" w:color="auto"/>
          </w:divBdr>
        </w:div>
        <w:div w:id="1849976688">
          <w:marLeft w:val="0"/>
          <w:marRight w:val="0"/>
          <w:marTop w:val="0"/>
          <w:marBottom w:val="0"/>
          <w:divBdr>
            <w:top w:val="none" w:sz="0" w:space="0" w:color="auto"/>
            <w:left w:val="none" w:sz="0" w:space="0" w:color="auto"/>
            <w:bottom w:val="none" w:sz="0" w:space="0" w:color="auto"/>
            <w:right w:val="none" w:sz="0" w:space="0" w:color="auto"/>
          </w:divBdr>
        </w:div>
        <w:div w:id="1208301359">
          <w:marLeft w:val="0"/>
          <w:marRight w:val="0"/>
          <w:marTop w:val="0"/>
          <w:marBottom w:val="0"/>
          <w:divBdr>
            <w:top w:val="none" w:sz="0" w:space="0" w:color="auto"/>
            <w:left w:val="none" w:sz="0" w:space="0" w:color="auto"/>
            <w:bottom w:val="none" w:sz="0" w:space="0" w:color="auto"/>
            <w:right w:val="none" w:sz="0" w:space="0" w:color="auto"/>
          </w:divBdr>
        </w:div>
        <w:div w:id="537089472">
          <w:marLeft w:val="0"/>
          <w:marRight w:val="0"/>
          <w:marTop w:val="0"/>
          <w:marBottom w:val="0"/>
          <w:divBdr>
            <w:top w:val="none" w:sz="0" w:space="0" w:color="auto"/>
            <w:left w:val="none" w:sz="0" w:space="0" w:color="auto"/>
            <w:bottom w:val="none" w:sz="0" w:space="0" w:color="auto"/>
            <w:right w:val="none" w:sz="0" w:space="0" w:color="auto"/>
          </w:divBdr>
        </w:div>
        <w:div w:id="1418869652">
          <w:marLeft w:val="0"/>
          <w:marRight w:val="0"/>
          <w:marTop w:val="0"/>
          <w:marBottom w:val="0"/>
          <w:divBdr>
            <w:top w:val="none" w:sz="0" w:space="0" w:color="auto"/>
            <w:left w:val="none" w:sz="0" w:space="0" w:color="auto"/>
            <w:bottom w:val="none" w:sz="0" w:space="0" w:color="auto"/>
            <w:right w:val="none" w:sz="0" w:space="0" w:color="auto"/>
          </w:divBdr>
        </w:div>
        <w:div w:id="955058824">
          <w:marLeft w:val="0"/>
          <w:marRight w:val="0"/>
          <w:marTop w:val="0"/>
          <w:marBottom w:val="0"/>
          <w:divBdr>
            <w:top w:val="none" w:sz="0" w:space="0" w:color="auto"/>
            <w:left w:val="none" w:sz="0" w:space="0" w:color="auto"/>
            <w:bottom w:val="none" w:sz="0" w:space="0" w:color="auto"/>
            <w:right w:val="none" w:sz="0" w:space="0" w:color="auto"/>
          </w:divBdr>
        </w:div>
      </w:divsChild>
    </w:div>
    <w:div w:id="1005935470">
      <w:bodyDiv w:val="1"/>
      <w:marLeft w:val="0"/>
      <w:marRight w:val="0"/>
      <w:marTop w:val="0"/>
      <w:marBottom w:val="0"/>
      <w:divBdr>
        <w:top w:val="none" w:sz="0" w:space="0" w:color="auto"/>
        <w:left w:val="none" w:sz="0" w:space="0" w:color="auto"/>
        <w:bottom w:val="none" w:sz="0" w:space="0" w:color="auto"/>
        <w:right w:val="none" w:sz="0" w:space="0" w:color="auto"/>
      </w:divBdr>
    </w:div>
    <w:div w:id="1227447503">
      <w:bodyDiv w:val="1"/>
      <w:marLeft w:val="0"/>
      <w:marRight w:val="0"/>
      <w:marTop w:val="0"/>
      <w:marBottom w:val="0"/>
      <w:divBdr>
        <w:top w:val="none" w:sz="0" w:space="0" w:color="auto"/>
        <w:left w:val="none" w:sz="0" w:space="0" w:color="auto"/>
        <w:bottom w:val="none" w:sz="0" w:space="0" w:color="auto"/>
        <w:right w:val="none" w:sz="0" w:space="0" w:color="auto"/>
      </w:divBdr>
    </w:div>
    <w:div w:id="1311446183">
      <w:bodyDiv w:val="1"/>
      <w:marLeft w:val="0"/>
      <w:marRight w:val="0"/>
      <w:marTop w:val="0"/>
      <w:marBottom w:val="0"/>
      <w:divBdr>
        <w:top w:val="none" w:sz="0" w:space="0" w:color="auto"/>
        <w:left w:val="none" w:sz="0" w:space="0" w:color="auto"/>
        <w:bottom w:val="none" w:sz="0" w:space="0" w:color="auto"/>
        <w:right w:val="none" w:sz="0" w:space="0" w:color="auto"/>
      </w:divBdr>
    </w:div>
    <w:div w:id="1333339894">
      <w:bodyDiv w:val="1"/>
      <w:marLeft w:val="0"/>
      <w:marRight w:val="0"/>
      <w:marTop w:val="0"/>
      <w:marBottom w:val="0"/>
      <w:divBdr>
        <w:top w:val="none" w:sz="0" w:space="0" w:color="auto"/>
        <w:left w:val="none" w:sz="0" w:space="0" w:color="auto"/>
        <w:bottom w:val="none" w:sz="0" w:space="0" w:color="auto"/>
        <w:right w:val="none" w:sz="0" w:space="0" w:color="auto"/>
      </w:divBdr>
    </w:div>
    <w:div w:id="2085950767">
      <w:bodyDiv w:val="1"/>
      <w:marLeft w:val="0"/>
      <w:marRight w:val="0"/>
      <w:marTop w:val="0"/>
      <w:marBottom w:val="0"/>
      <w:divBdr>
        <w:top w:val="none" w:sz="0" w:space="0" w:color="auto"/>
        <w:left w:val="none" w:sz="0" w:space="0" w:color="auto"/>
        <w:bottom w:val="none" w:sz="0" w:space="0" w:color="auto"/>
        <w:right w:val="none" w:sz="0" w:space="0" w:color="auto"/>
      </w:divBdr>
      <w:divsChild>
        <w:div w:id="91436720">
          <w:marLeft w:val="0"/>
          <w:marRight w:val="0"/>
          <w:marTop w:val="0"/>
          <w:marBottom w:val="0"/>
          <w:divBdr>
            <w:top w:val="none" w:sz="0" w:space="0" w:color="auto"/>
            <w:left w:val="none" w:sz="0" w:space="0" w:color="auto"/>
            <w:bottom w:val="none" w:sz="0" w:space="0" w:color="auto"/>
            <w:right w:val="none" w:sz="0" w:space="0" w:color="auto"/>
          </w:divBdr>
        </w:div>
        <w:div w:id="200480773">
          <w:marLeft w:val="0"/>
          <w:marRight w:val="0"/>
          <w:marTop w:val="0"/>
          <w:marBottom w:val="0"/>
          <w:divBdr>
            <w:top w:val="none" w:sz="0" w:space="0" w:color="auto"/>
            <w:left w:val="none" w:sz="0" w:space="0" w:color="auto"/>
            <w:bottom w:val="none" w:sz="0" w:space="0" w:color="auto"/>
            <w:right w:val="none" w:sz="0" w:space="0" w:color="auto"/>
          </w:divBdr>
        </w:div>
        <w:div w:id="139150333">
          <w:marLeft w:val="0"/>
          <w:marRight w:val="0"/>
          <w:marTop w:val="0"/>
          <w:marBottom w:val="0"/>
          <w:divBdr>
            <w:top w:val="none" w:sz="0" w:space="0" w:color="auto"/>
            <w:left w:val="none" w:sz="0" w:space="0" w:color="auto"/>
            <w:bottom w:val="none" w:sz="0" w:space="0" w:color="auto"/>
            <w:right w:val="none" w:sz="0" w:space="0" w:color="auto"/>
          </w:divBdr>
        </w:div>
        <w:div w:id="1601446486">
          <w:marLeft w:val="0"/>
          <w:marRight w:val="0"/>
          <w:marTop w:val="0"/>
          <w:marBottom w:val="0"/>
          <w:divBdr>
            <w:top w:val="none" w:sz="0" w:space="0" w:color="auto"/>
            <w:left w:val="none" w:sz="0" w:space="0" w:color="auto"/>
            <w:bottom w:val="none" w:sz="0" w:space="0" w:color="auto"/>
            <w:right w:val="none" w:sz="0" w:space="0" w:color="auto"/>
          </w:divBdr>
        </w:div>
        <w:div w:id="1585383632">
          <w:marLeft w:val="0"/>
          <w:marRight w:val="0"/>
          <w:marTop w:val="0"/>
          <w:marBottom w:val="0"/>
          <w:divBdr>
            <w:top w:val="none" w:sz="0" w:space="0" w:color="auto"/>
            <w:left w:val="none" w:sz="0" w:space="0" w:color="auto"/>
            <w:bottom w:val="none" w:sz="0" w:space="0" w:color="auto"/>
            <w:right w:val="none" w:sz="0" w:space="0" w:color="auto"/>
          </w:divBdr>
        </w:div>
        <w:div w:id="617762636">
          <w:marLeft w:val="0"/>
          <w:marRight w:val="0"/>
          <w:marTop w:val="0"/>
          <w:marBottom w:val="0"/>
          <w:divBdr>
            <w:top w:val="none" w:sz="0" w:space="0" w:color="auto"/>
            <w:left w:val="none" w:sz="0" w:space="0" w:color="auto"/>
            <w:bottom w:val="none" w:sz="0" w:space="0" w:color="auto"/>
            <w:right w:val="none" w:sz="0" w:space="0" w:color="auto"/>
          </w:divBdr>
        </w:div>
        <w:div w:id="1161583308">
          <w:marLeft w:val="0"/>
          <w:marRight w:val="0"/>
          <w:marTop w:val="0"/>
          <w:marBottom w:val="0"/>
          <w:divBdr>
            <w:top w:val="none" w:sz="0" w:space="0" w:color="auto"/>
            <w:left w:val="none" w:sz="0" w:space="0" w:color="auto"/>
            <w:bottom w:val="none" w:sz="0" w:space="0" w:color="auto"/>
            <w:right w:val="none" w:sz="0" w:space="0" w:color="auto"/>
          </w:divBdr>
        </w:div>
        <w:div w:id="1482650830">
          <w:marLeft w:val="0"/>
          <w:marRight w:val="0"/>
          <w:marTop w:val="0"/>
          <w:marBottom w:val="0"/>
          <w:divBdr>
            <w:top w:val="none" w:sz="0" w:space="0" w:color="auto"/>
            <w:left w:val="none" w:sz="0" w:space="0" w:color="auto"/>
            <w:bottom w:val="none" w:sz="0" w:space="0" w:color="auto"/>
            <w:right w:val="none" w:sz="0" w:space="0" w:color="auto"/>
          </w:divBdr>
        </w:div>
        <w:div w:id="1043361801">
          <w:marLeft w:val="0"/>
          <w:marRight w:val="0"/>
          <w:marTop w:val="0"/>
          <w:marBottom w:val="0"/>
          <w:divBdr>
            <w:top w:val="none" w:sz="0" w:space="0" w:color="auto"/>
            <w:left w:val="none" w:sz="0" w:space="0" w:color="auto"/>
            <w:bottom w:val="none" w:sz="0" w:space="0" w:color="auto"/>
            <w:right w:val="none" w:sz="0" w:space="0" w:color="auto"/>
          </w:divBdr>
        </w:div>
        <w:div w:id="547105075">
          <w:marLeft w:val="0"/>
          <w:marRight w:val="0"/>
          <w:marTop w:val="0"/>
          <w:marBottom w:val="0"/>
          <w:divBdr>
            <w:top w:val="none" w:sz="0" w:space="0" w:color="auto"/>
            <w:left w:val="none" w:sz="0" w:space="0" w:color="auto"/>
            <w:bottom w:val="none" w:sz="0" w:space="0" w:color="auto"/>
            <w:right w:val="none" w:sz="0" w:space="0" w:color="auto"/>
          </w:divBdr>
        </w:div>
        <w:div w:id="181016842">
          <w:marLeft w:val="0"/>
          <w:marRight w:val="0"/>
          <w:marTop w:val="0"/>
          <w:marBottom w:val="0"/>
          <w:divBdr>
            <w:top w:val="none" w:sz="0" w:space="0" w:color="auto"/>
            <w:left w:val="none" w:sz="0" w:space="0" w:color="auto"/>
            <w:bottom w:val="none" w:sz="0" w:space="0" w:color="auto"/>
            <w:right w:val="none" w:sz="0" w:space="0" w:color="auto"/>
          </w:divBdr>
        </w:div>
        <w:div w:id="633874956">
          <w:marLeft w:val="0"/>
          <w:marRight w:val="0"/>
          <w:marTop w:val="0"/>
          <w:marBottom w:val="0"/>
          <w:divBdr>
            <w:top w:val="none" w:sz="0" w:space="0" w:color="auto"/>
            <w:left w:val="none" w:sz="0" w:space="0" w:color="auto"/>
            <w:bottom w:val="none" w:sz="0" w:space="0" w:color="auto"/>
            <w:right w:val="none" w:sz="0" w:space="0" w:color="auto"/>
          </w:divBdr>
        </w:div>
        <w:div w:id="827356945">
          <w:marLeft w:val="0"/>
          <w:marRight w:val="0"/>
          <w:marTop w:val="0"/>
          <w:marBottom w:val="0"/>
          <w:divBdr>
            <w:top w:val="none" w:sz="0" w:space="0" w:color="auto"/>
            <w:left w:val="none" w:sz="0" w:space="0" w:color="auto"/>
            <w:bottom w:val="none" w:sz="0" w:space="0" w:color="auto"/>
            <w:right w:val="none" w:sz="0" w:space="0" w:color="auto"/>
          </w:divBdr>
        </w:div>
        <w:div w:id="2125150006">
          <w:marLeft w:val="0"/>
          <w:marRight w:val="0"/>
          <w:marTop w:val="0"/>
          <w:marBottom w:val="0"/>
          <w:divBdr>
            <w:top w:val="none" w:sz="0" w:space="0" w:color="auto"/>
            <w:left w:val="none" w:sz="0" w:space="0" w:color="auto"/>
            <w:bottom w:val="none" w:sz="0" w:space="0" w:color="auto"/>
            <w:right w:val="none" w:sz="0" w:space="0" w:color="auto"/>
          </w:divBdr>
        </w:div>
        <w:div w:id="498927223">
          <w:marLeft w:val="0"/>
          <w:marRight w:val="0"/>
          <w:marTop w:val="0"/>
          <w:marBottom w:val="0"/>
          <w:divBdr>
            <w:top w:val="none" w:sz="0" w:space="0" w:color="auto"/>
            <w:left w:val="none" w:sz="0" w:space="0" w:color="auto"/>
            <w:bottom w:val="none" w:sz="0" w:space="0" w:color="auto"/>
            <w:right w:val="none" w:sz="0" w:space="0" w:color="auto"/>
          </w:divBdr>
        </w:div>
        <w:div w:id="194655062">
          <w:marLeft w:val="0"/>
          <w:marRight w:val="0"/>
          <w:marTop w:val="0"/>
          <w:marBottom w:val="0"/>
          <w:divBdr>
            <w:top w:val="none" w:sz="0" w:space="0" w:color="auto"/>
            <w:left w:val="none" w:sz="0" w:space="0" w:color="auto"/>
            <w:bottom w:val="none" w:sz="0" w:space="0" w:color="auto"/>
            <w:right w:val="none" w:sz="0" w:space="0" w:color="auto"/>
          </w:divBdr>
        </w:div>
        <w:div w:id="2128237287">
          <w:marLeft w:val="0"/>
          <w:marRight w:val="0"/>
          <w:marTop w:val="0"/>
          <w:marBottom w:val="0"/>
          <w:divBdr>
            <w:top w:val="none" w:sz="0" w:space="0" w:color="auto"/>
            <w:left w:val="none" w:sz="0" w:space="0" w:color="auto"/>
            <w:bottom w:val="none" w:sz="0" w:space="0" w:color="auto"/>
            <w:right w:val="none" w:sz="0" w:space="0" w:color="auto"/>
          </w:divBdr>
        </w:div>
        <w:div w:id="114299354">
          <w:marLeft w:val="0"/>
          <w:marRight w:val="0"/>
          <w:marTop w:val="0"/>
          <w:marBottom w:val="0"/>
          <w:divBdr>
            <w:top w:val="none" w:sz="0" w:space="0" w:color="auto"/>
            <w:left w:val="none" w:sz="0" w:space="0" w:color="auto"/>
            <w:bottom w:val="none" w:sz="0" w:space="0" w:color="auto"/>
            <w:right w:val="none" w:sz="0" w:space="0" w:color="auto"/>
          </w:divBdr>
        </w:div>
        <w:div w:id="1880701996">
          <w:marLeft w:val="0"/>
          <w:marRight w:val="0"/>
          <w:marTop w:val="0"/>
          <w:marBottom w:val="0"/>
          <w:divBdr>
            <w:top w:val="none" w:sz="0" w:space="0" w:color="auto"/>
            <w:left w:val="none" w:sz="0" w:space="0" w:color="auto"/>
            <w:bottom w:val="none" w:sz="0" w:space="0" w:color="auto"/>
            <w:right w:val="none" w:sz="0" w:space="0" w:color="auto"/>
          </w:divBdr>
        </w:div>
        <w:div w:id="153570471">
          <w:marLeft w:val="0"/>
          <w:marRight w:val="0"/>
          <w:marTop w:val="0"/>
          <w:marBottom w:val="0"/>
          <w:divBdr>
            <w:top w:val="none" w:sz="0" w:space="0" w:color="auto"/>
            <w:left w:val="none" w:sz="0" w:space="0" w:color="auto"/>
            <w:bottom w:val="none" w:sz="0" w:space="0" w:color="auto"/>
            <w:right w:val="none" w:sz="0" w:space="0" w:color="auto"/>
          </w:divBdr>
        </w:div>
        <w:div w:id="948975816">
          <w:marLeft w:val="0"/>
          <w:marRight w:val="0"/>
          <w:marTop w:val="0"/>
          <w:marBottom w:val="0"/>
          <w:divBdr>
            <w:top w:val="none" w:sz="0" w:space="0" w:color="auto"/>
            <w:left w:val="none" w:sz="0" w:space="0" w:color="auto"/>
            <w:bottom w:val="none" w:sz="0" w:space="0" w:color="auto"/>
            <w:right w:val="none" w:sz="0" w:space="0" w:color="auto"/>
          </w:divBdr>
        </w:div>
        <w:div w:id="1776973692">
          <w:marLeft w:val="0"/>
          <w:marRight w:val="0"/>
          <w:marTop w:val="0"/>
          <w:marBottom w:val="0"/>
          <w:divBdr>
            <w:top w:val="none" w:sz="0" w:space="0" w:color="auto"/>
            <w:left w:val="none" w:sz="0" w:space="0" w:color="auto"/>
            <w:bottom w:val="none" w:sz="0" w:space="0" w:color="auto"/>
            <w:right w:val="none" w:sz="0" w:space="0" w:color="auto"/>
          </w:divBdr>
        </w:div>
        <w:div w:id="1871336123">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emf"/><Relationship Id="rId94" Type="http://schemas.openxmlformats.org/officeDocument/2006/relationships/image" Target="media/image830.emf"/><Relationship Id="rId95" Type="http://schemas.openxmlformats.org/officeDocument/2006/relationships/image" Target="media/image84.png"/><Relationship Id="rId96" Type="http://schemas.openxmlformats.org/officeDocument/2006/relationships/image" Target="media/image85.png"/><Relationship Id="rId97" Type="http://schemas.openxmlformats.org/officeDocument/2006/relationships/image" Target="media/image86.png"/><Relationship Id="rId98" Type="http://schemas.openxmlformats.org/officeDocument/2006/relationships/image" Target="media/image87.png"/><Relationship Id="rId99" Type="http://schemas.openxmlformats.org/officeDocument/2006/relationships/image" Target="media/image88.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00" Type="http://schemas.openxmlformats.org/officeDocument/2006/relationships/fontTable" Target="fontTable.xml"/><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37</Pages>
  <Words>6341</Words>
  <Characters>36149</Characters>
  <Application>Microsoft Macintosh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Maggie Wang</dc:creator>
  <cp:keywords/>
  <dc:description/>
  <cp:lastModifiedBy>Sharon Hori</cp:lastModifiedBy>
  <cp:revision>2</cp:revision>
  <cp:lastPrinted>2018-09-24T18:23:00Z</cp:lastPrinted>
  <dcterms:created xsi:type="dcterms:W3CDTF">2019-04-08T16:44:00Z</dcterms:created>
  <dcterms:modified xsi:type="dcterms:W3CDTF">2019-04-08T16:44:00Z</dcterms:modified>
</cp:coreProperties>
</file>